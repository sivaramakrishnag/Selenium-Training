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AA88822" w14:textId="77777777" w:rsidR="00766328" w:rsidRPr="00766328" w:rsidRDefault="00766328" w:rsidP="00766328">
      <w:pPr>
        <w:shd w:val="clear" w:color="auto" w:fill="E2F2CB"/>
        <w:spacing w:before="150" w:line="600" w:lineRule="atLeast"/>
        <w:outlineLvl w:val="1"/>
        <w:rPr>
          <w:rFonts w:ascii="Arial" w:eastAsia="Times New Roman" w:hAnsi="Arial" w:cs="Arial"/>
          <w:b/>
          <w:bCs/>
          <w:color w:val="4E4E4E"/>
          <w:sz w:val="36"/>
          <w:szCs w:val="36"/>
        </w:rPr>
      </w:pPr>
      <w:r w:rsidRPr="00766328">
        <w:rPr>
          <w:rFonts w:ascii="Arial" w:eastAsia="Times New Roman" w:hAnsi="Arial" w:cs="Arial"/>
          <w:b/>
          <w:bCs/>
          <w:color w:val="4E4E4E"/>
          <w:sz w:val="36"/>
          <w:szCs w:val="36"/>
        </w:rPr>
        <w:t>Introduction</w:t>
      </w:r>
    </w:p>
    <w:p w14:paraId="5E7B82A6" w14:textId="77777777" w:rsidR="00766328" w:rsidRPr="00766328" w:rsidRDefault="00766328" w:rsidP="00766328">
      <w:pPr>
        <w:shd w:val="clear" w:color="auto" w:fill="FFFFFF"/>
        <w:spacing w:after="150" w:line="240" w:lineRule="auto"/>
        <w:rPr>
          <w:rFonts w:ascii="Arial" w:eastAsia="Times New Roman" w:hAnsi="Arial" w:cs="Arial"/>
          <w:color w:val="888888"/>
          <w:sz w:val="21"/>
          <w:szCs w:val="21"/>
        </w:rPr>
      </w:pPr>
      <w:r w:rsidRPr="00766328">
        <w:rPr>
          <w:rFonts w:ascii="Arial" w:eastAsia="Times New Roman" w:hAnsi="Arial" w:cs="Arial"/>
          <w:color w:val="888888"/>
          <w:sz w:val="21"/>
          <w:szCs w:val="21"/>
        </w:rPr>
        <w:t>Learning and mastering a powerful location strategy is a </w:t>
      </w:r>
      <w:r w:rsidRPr="00766328">
        <w:rPr>
          <w:rFonts w:ascii="Arial" w:eastAsia="Times New Roman" w:hAnsi="Arial" w:cs="Arial"/>
          <w:b/>
          <w:bCs/>
          <w:color w:val="4E4E4E"/>
          <w:sz w:val="21"/>
          <w:szCs w:val="21"/>
        </w:rPr>
        <w:t>must</w:t>
      </w:r>
      <w:r w:rsidRPr="00766328">
        <w:rPr>
          <w:rFonts w:ascii="Arial" w:eastAsia="Times New Roman" w:hAnsi="Arial" w:cs="Arial"/>
          <w:color w:val="888888"/>
          <w:sz w:val="21"/>
          <w:szCs w:val="21"/>
        </w:rPr>
        <w:t> in Selenium test automation. CSS and XPath are the most powerful location strategies as compared to the other </w:t>
      </w:r>
      <w:hyperlink r:id="rId5" w:history="1">
        <w:r w:rsidRPr="00766328">
          <w:rPr>
            <w:rFonts w:ascii="Arial" w:eastAsia="Times New Roman" w:hAnsi="Arial" w:cs="Arial"/>
            <w:color w:val="26BDEF"/>
            <w:sz w:val="21"/>
            <w:szCs w:val="21"/>
          </w:rPr>
          <w:t>location strategies</w:t>
        </w:r>
      </w:hyperlink>
      <w:r w:rsidRPr="00766328">
        <w:rPr>
          <w:rFonts w:ascii="Arial" w:eastAsia="Times New Roman" w:hAnsi="Arial" w:cs="Arial"/>
          <w:color w:val="888888"/>
          <w:sz w:val="21"/>
          <w:szCs w:val="21"/>
        </w:rPr>
        <w:t> available such as ID, name, class name, tag-name, link text and  partial link text. Most of the test automation engineers are familiar with above location strategies.</w:t>
      </w:r>
    </w:p>
    <w:p w14:paraId="435015A3" w14:textId="77777777" w:rsidR="00766328" w:rsidRPr="00766328" w:rsidRDefault="00766328" w:rsidP="00766328">
      <w:pPr>
        <w:shd w:val="clear" w:color="auto" w:fill="FFFFFF"/>
        <w:spacing w:after="150" w:line="240" w:lineRule="auto"/>
        <w:rPr>
          <w:rFonts w:ascii="Arial" w:eastAsia="Times New Roman" w:hAnsi="Arial" w:cs="Arial"/>
          <w:color w:val="888888"/>
          <w:sz w:val="21"/>
          <w:szCs w:val="21"/>
        </w:rPr>
      </w:pPr>
      <w:r w:rsidRPr="00766328">
        <w:rPr>
          <w:rFonts w:ascii="Arial" w:eastAsia="Times New Roman" w:hAnsi="Arial" w:cs="Arial"/>
          <w:color w:val="FF00FF"/>
          <w:sz w:val="21"/>
          <w:szCs w:val="21"/>
        </w:rPr>
        <w:t>Selenium 4 will have</w:t>
      </w:r>
      <w:hyperlink r:id="rId6" w:history="1">
        <w:r w:rsidRPr="00766328">
          <w:rPr>
            <w:rFonts w:ascii="Arial" w:eastAsia="Times New Roman" w:hAnsi="Arial" w:cs="Arial"/>
            <w:color w:val="26BDEF"/>
            <w:sz w:val="21"/>
            <w:szCs w:val="21"/>
          </w:rPr>
          <w:t> Relative locators</w:t>
        </w:r>
      </w:hyperlink>
      <w:r w:rsidRPr="00766328">
        <w:rPr>
          <w:rFonts w:ascii="Arial" w:eastAsia="Times New Roman" w:hAnsi="Arial" w:cs="Arial"/>
          <w:color w:val="FF00FF"/>
          <w:sz w:val="21"/>
          <w:szCs w:val="21"/>
        </w:rPr>
        <w:t>. It is a friendly way to locate the elements with friendly terms (methods) like ‘near’, ‘above’ , ‘below’, ‘</w:t>
      </w:r>
      <w:proofErr w:type="spellStart"/>
      <w:r w:rsidRPr="00766328">
        <w:rPr>
          <w:rFonts w:ascii="Arial" w:eastAsia="Times New Roman" w:hAnsi="Arial" w:cs="Arial"/>
          <w:color w:val="FF00FF"/>
          <w:sz w:val="21"/>
          <w:szCs w:val="21"/>
        </w:rPr>
        <w:t>toLeftOf</w:t>
      </w:r>
      <w:proofErr w:type="spellEnd"/>
      <w:r w:rsidRPr="00766328">
        <w:rPr>
          <w:rFonts w:ascii="Arial" w:eastAsia="Times New Roman" w:hAnsi="Arial" w:cs="Arial"/>
          <w:color w:val="FF00FF"/>
          <w:sz w:val="21"/>
          <w:szCs w:val="21"/>
        </w:rPr>
        <w:t>’ and ‘</w:t>
      </w:r>
      <w:proofErr w:type="spellStart"/>
      <w:r w:rsidRPr="00766328">
        <w:rPr>
          <w:rFonts w:ascii="Arial" w:eastAsia="Times New Roman" w:hAnsi="Arial" w:cs="Arial"/>
          <w:color w:val="FF00FF"/>
          <w:sz w:val="21"/>
          <w:szCs w:val="21"/>
        </w:rPr>
        <w:t>toRightOf</w:t>
      </w:r>
      <w:proofErr w:type="spellEnd"/>
      <w:r w:rsidRPr="00766328">
        <w:rPr>
          <w:rFonts w:ascii="Arial" w:eastAsia="Times New Roman" w:hAnsi="Arial" w:cs="Arial"/>
          <w:color w:val="FF00FF"/>
          <w:sz w:val="21"/>
          <w:szCs w:val="21"/>
        </w:rPr>
        <w:t>’. </w:t>
      </w:r>
    </w:p>
    <w:p w14:paraId="725AE74D" w14:textId="77777777" w:rsidR="00766328" w:rsidRPr="00766328" w:rsidRDefault="00766328" w:rsidP="00766328">
      <w:pPr>
        <w:shd w:val="clear" w:color="auto" w:fill="FFFFFF"/>
        <w:spacing w:after="150" w:line="240" w:lineRule="auto"/>
        <w:rPr>
          <w:rFonts w:ascii="Arial" w:eastAsia="Times New Roman" w:hAnsi="Arial" w:cs="Arial"/>
          <w:color w:val="888888"/>
          <w:sz w:val="21"/>
          <w:szCs w:val="21"/>
        </w:rPr>
      </w:pPr>
      <w:r w:rsidRPr="00766328">
        <w:rPr>
          <w:rFonts w:ascii="Arial" w:eastAsia="Times New Roman" w:hAnsi="Arial" w:cs="Arial"/>
          <w:color w:val="888888"/>
          <w:sz w:val="21"/>
          <w:szCs w:val="21"/>
        </w:rPr>
        <w:t>The intent of this blog post is to help Selenium test automation engineers, especially the beginners to understand the importance of mastering location strategies and set a path to master the CSS location strategy.</w:t>
      </w:r>
    </w:p>
    <w:p w14:paraId="2468740E" w14:textId="77777777" w:rsidR="00766328" w:rsidRPr="00766328" w:rsidRDefault="00766328" w:rsidP="00766328">
      <w:pPr>
        <w:shd w:val="clear" w:color="auto" w:fill="FFFFFF"/>
        <w:spacing w:after="150" w:line="240" w:lineRule="auto"/>
        <w:rPr>
          <w:rFonts w:ascii="Arial" w:eastAsia="Times New Roman" w:hAnsi="Arial" w:cs="Arial"/>
          <w:color w:val="888888"/>
          <w:sz w:val="21"/>
          <w:szCs w:val="21"/>
        </w:rPr>
      </w:pPr>
      <w:r w:rsidRPr="00766328">
        <w:rPr>
          <w:rFonts w:ascii="Arial" w:eastAsia="Times New Roman" w:hAnsi="Arial" w:cs="Arial"/>
          <w:color w:val="888888"/>
          <w:sz w:val="21"/>
          <w:szCs w:val="21"/>
        </w:rPr>
        <w:t>We have discussed XPath in detail in a </w:t>
      </w:r>
      <w:hyperlink r:id="rId7" w:tgtFrame="_blank" w:history="1">
        <w:r w:rsidRPr="00766328">
          <w:rPr>
            <w:rFonts w:ascii="Arial" w:eastAsia="Times New Roman" w:hAnsi="Arial" w:cs="Arial"/>
            <w:color w:val="26BDEF"/>
            <w:sz w:val="21"/>
            <w:szCs w:val="21"/>
          </w:rPr>
          <w:t>separate blog post</w:t>
        </w:r>
      </w:hyperlink>
      <w:r w:rsidRPr="00766328">
        <w:rPr>
          <w:rFonts w:ascii="Arial" w:eastAsia="Times New Roman" w:hAnsi="Arial" w:cs="Arial"/>
          <w:color w:val="888888"/>
          <w:sz w:val="21"/>
          <w:szCs w:val="21"/>
        </w:rPr>
        <w:t> already and this blog post will limit to CSS location strategy.</w:t>
      </w:r>
    </w:p>
    <w:p w14:paraId="5638F2F5" w14:textId="77777777" w:rsidR="00766328" w:rsidRPr="00766328" w:rsidRDefault="00766328" w:rsidP="00766328">
      <w:pPr>
        <w:shd w:val="clear" w:color="auto" w:fill="FFFFFF"/>
        <w:spacing w:after="150" w:line="240" w:lineRule="auto"/>
        <w:rPr>
          <w:rFonts w:ascii="Arial" w:eastAsia="Times New Roman" w:hAnsi="Arial" w:cs="Arial"/>
          <w:color w:val="888888"/>
          <w:sz w:val="21"/>
          <w:szCs w:val="21"/>
        </w:rPr>
      </w:pPr>
      <w:r w:rsidRPr="00766328">
        <w:rPr>
          <w:rFonts w:ascii="Arial" w:eastAsia="Times New Roman" w:hAnsi="Arial" w:cs="Arial"/>
          <w:color w:val="888888"/>
          <w:sz w:val="21"/>
          <w:szCs w:val="21"/>
        </w:rPr>
        <w:t>At the beginning you will see the </w:t>
      </w:r>
      <w:r w:rsidRPr="00766328">
        <w:rPr>
          <w:rFonts w:ascii="Arial" w:eastAsia="Times New Roman" w:hAnsi="Arial" w:cs="Arial"/>
          <w:b/>
          <w:bCs/>
          <w:color w:val="4E4E4E"/>
          <w:sz w:val="21"/>
          <w:szCs w:val="21"/>
        </w:rPr>
        <w:t>comparison</w:t>
      </w:r>
      <w:r w:rsidRPr="00766328">
        <w:rPr>
          <w:rFonts w:ascii="Arial" w:eastAsia="Times New Roman" w:hAnsi="Arial" w:cs="Arial"/>
          <w:color w:val="888888"/>
          <w:sz w:val="21"/>
          <w:szCs w:val="21"/>
        </w:rPr>
        <w:t> of CSS and XPath in the context of Selenium test automation,  practical </w:t>
      </w:r>
      <w:r w:rsidRPr="00766328">
        <w:rPr>
          <w:rFonts w:ascii="Arial" w:eastAsia="Times New Roman" w:hAnsi="Arial" w:cs="Arial"/>
          <w:b/>
          <w:bCs/>
          <w:color w:val="4E4E4E"/>
          <w:sz w:val="21"/>
          <w:szCs w:val="21"/>
        </w:rPr>
        <w:t>usage</w:t>
      </w:r>
      <w:r w:rsidRPr="00766328">
        <w:rPr>
          <w:rFonts w:ascii="Arial" w:eastAsia="Times New Roman" w:hAnsi="Arial" w:cs="Arial"/>
          <w:color w:val="888888"/>
          <w:sz w:val="21"/>
          <w:szCs w:val="21"/>
        </w:rPr>
        <w:t> of CSS and few </w:t>
      </w:r>
      <w:r w:rsidRPr="00766328">
        <w:rPr>
          <w:rFonts w:ascii="Arial" w:eastAsia="Times New Roman" w:hAnsi="Arial" w:cs="Arial"/>
          <w:b/>
          <w:bCs/>
          <w:color w:val="4E4E4E"/>
          <w:sz w:val="21"/>
          <w:szCs w:val="21"/>
        </w:rPr>
        <w:t>pain points</w:t>
      </w:r>
      <w:r w:rsidRPr="00766328">
        <w:rPr>
          <w:rFonts w:ascii="Arial" w:eastAsia="Times New Roman" w:hAnsi="Arial" w:cs="Arial"/>
          <w:color w:val="888888"/>
          <w:sz w:val="21"/>
          <w:szCs w:val="21"/>
        </w:rPr>
        <w:t> are shared in the next section. Number of CSS </w:t>
      </w:r>
      <w:r w:rsidRPr="00766328">
        <w:rPr>
          <w:rFonts w:ascii="Arial" w:eastAsia="Times New Roman" w:hAnsi="Arial" w:cs="Arial"/>
          <w:b/>
          <w:bCs/>
          <w:color w:val="4E4E4E"/>
          <w:sz w:val="21"/>
          <w:szCs w:val="21"/>
        </w:rPr>
        <w:t>options</w:t>
      </w:r>
      <w:r w:rsidRPr="00766328">
        <w:rPr>
          <w:rFonts w:ascii="Arial" w:eastAsia="Times New Roman" w:hAnsi="Arial" w:cs="Arial"/>
          <w:color w:val="888888"/>
          <w:sz w:val="21"/>
          <w:szCs w:val="21"/>
        </w:rPr>
        <w:t> available with </w:t>
      </w:r>
      <w:r w:rsidRPr="00766328">
        <w:rPr>
          <w:rFonts w:ascii="Arial" w:eastAsia="Times New Roman" w:hAnsi="Arial" w:cs="Arial"/>
          <w:b/>
          <w:bCs/>
          <w:color w:val="4E4E4E"/>
          <w:sz w:val="21"/>
          <w:szCs w:val="21"/>
        </w:rPr>
        <w:t>syntax</w:t>
      </w:r>
      <w:r w:rsidRPr="00766328">
        <w:rPr>
          <w:rFonts w:ascii="Arial" w:eastAsia="Times New Roman" w:hAnsi="Arial" w:cs="Arial"/>
          <w:color w:val="888888"/>
          <w:sz w:val="21"/>
          <w:szCs w:val="21"/>
        </w:rPr>
        <w:t>, HTML snippet and </w:t>
      </w:r>
      <w:r w:rsidRPr="00766328">
        <w:rPr>
          <w:rFonts w:ascii="Arial" w:eastAsia="Times New Roman" w:hAnsi="Arial" w:cs="Arial"/>
          <w:b/>
          <w:bCs/>
          <w:color w:val="4E4E4E"/>
          <w:sz w:val="21"/>
          <w:szCs w:val="21"/>
        </w:rPr>
        <w:t>examples</w:t>
      </w:r>
      <w:r w:rsidRPr="00766328">
        <w:rPr>
          <w:rFonts w:ascii="Arial" w:eastAsia="Times New Roman" w:hAnsi="Arial" w:cs="Arial"/>
          <w:color w:val="888888"/>
          <w:sz w:val="21"/>
          <w:szCs w:val="21"/>
        </w:rPr>
        <w:t> are discussed in the middle of the post. XPath to CSS </w:t>
      </w:r>
      <w:r w:rsidRPr="00766328">
        <w:rPr>
          <w:rFonts w:ascii="Arial" w:eastAsia="Times New Roman" w:hAnsi="Arial" w:cs="Arial"/>
          <w:b/>
          <w:bCs/>
          <w:color w:val="4E4E4E"/>
          <w:sz w:val="21"/>
          <w:szCs w:val="21"/>
        </w:rPr>
        <w:t>conversion</w:t>
      </w:r>
      <w:r w:rsidRPr="00766328">
        <w:rPr>
          <w:rFonts w:ascii="Arial" w:eastAsia="Times New Roman" w:hAnsi="Arial" w:cs="Arial"/>
          <w:color w:val="888888"/>
          <w:sz w:val="21"/>
          <w:szCs w:val="21"/>
        </w:rPr>
        <w:t xml:space="preserve"> tools, CSS generating tools, validation tools, a game for practicing CSS are discussed at the later part of this blog post. A </w:t>
      </w:r>
      <w:proofErr w:type="spellStart"/>
      <w:r w:rsidRPr="00766328">
        <w:rPr>
          <w:rFonts w:ascii="Arial" w:eastAsia="Times New Roman" w:hAnsi="Arial" w:cs="Arial"/>
          <w:color w:val="888888"/>
          <w:sz w:val="21"/>
          <w:szCs w:val="21"/>
        </w:rPr>
        <w:t>cheatsheet</w:t>
      </w:r>
      <w:proofErr w:type="spellEnd"/>
      <w:r w:rsidRPr="00766328">
        <w:rPr>
          <w:rFonts w:ascii="Arial" w:eastAsia="Times New Roman" w:hAnsi="Arial" w:cs="Arial"/>
          <w:color w:val="888888"/>
          <w:sz w:val="21"/>
          <w:szCs w:val="21"/>
        </w:rPr>
        <w:t xml:space="preserve"> and a glossary are added to the end of the post.</w:t>
      </w:r>
    </w:p>
    <w:p w14:paraId="61CD91D8" w14:textId="77777777" w:rsidR="00766328" w:rsidRPr="00766328" w:rsidRDefault="00766328" w:rsidP="00766328">
      <w:pPr>
        <w:shd w:val="clear" w:color="auto" w:fill="FFFFFF"/>
        <w:spacing w:after="150" w:line="240" w:lineRule="auto"/>
        <w:rPr>
          <w:rFonts w:ascii="Arial" w:eastAsia="Times New Roman" w:hAnsi="Arial" w:cs="Arial"/>
          <w:color w:val="888888"/>
          <w:sz w:val="21"/>
          <w:szCs w:val="21"/>
        </w:rPr>
      </w:pPr>
      <w:r w:rsidRPr="00766328">
        <w:rPr>
          <w:rFonts w:ascii="Arial" w:eastAsia="Times New Roman" w:hAnsi="Arial" w:cs="Arial"/>
          <w:color w:val="888888"/>
          <w:sz w:val="21"/>
          <w:szCs w:val="21"/>
        </w:rPr>
        <w:t>We have referred a wide range of online resources, included lessons learned from our training programs and experience through test automation projects into this blog post.</w:t>
      </w:r>
    </w:p>
    <w:p w14:paraId="2660FA70" w14:textId="77777777" w:rsidR="00766328" w:rsidRPr="00766328" w:rsidRDefault="00766328" w:rsidP="00766328">
      <w:pPr>
        <w:shd w:val="clear" w:color="auto" w:fill="FFFFFF"/>
        <w:spacing w:after="150" w:line="240" w:lineRule="auto"/>
        <w:rPr>
          <w:rFonts w:ascii="Arial" w:eastAsia="Times New Roman" w:hAnsi="Arial" w:cs="Arial"/>
          <w:color w:val="888888"/>
          <w:sz w:val="21"/>
          <w:szCs w:val="21"/>
        </w:rPr>
      </w:pPr>
      <w:r w:rsidRPr="00766328">
        <w:rPr>
          <w:rFonts w:ascii="Arial" w:eastAsia="Times New Roman" w:hAnsi="Arial" w:cs="Arial"/>
          <w:color w:val="888888"/>
          <w:sz w:val="21"/>
          <w:szCs w:val="21"/>
        </w:rPr>
        <w:t>We </w:t>
      </w:r>
      <w:r w:rsidRPr="00766328">
        <w:rPr>
          <w:rFonts w:ascii="Arial" w:eastAsia="Times New Roman" w:hAnsi="Arial" w:cs="Arial"/>
          <w:b/>
          <w:bCs/>
          <w:color w:val="4E4E4E"/>
          <w:sz w:val="21"/>
          <w:szCs w:val="21"/>
        </w:rPr>
        <w:t>will continue</w:t>
      </w:r>
      <w:r w:rsidRPr="00766328">
        <w:rPr>
          <w:rFonts w:ascii="Arial" w:eastAsia="Times New Roman" w:hAnsi="Arial" w:cs="Arial"/>
          <w:color w:val="339966"/>
          <w:sz w:val="21"/>
          <w:szCs w:val="21"/>
        </w:rPr>
        <w:t> </w:t>
      </w:r>
      <w:r w:rsidRPr="00766328">
        <w:rPr>
          <w:rFonts w:ascii="Arial" w:eastAsia="Times New Roman" w:hAnsi="Arial" w:cs="Arial"/>
          <w:color w:val="888888"/>
          <w:sz w:val="21"/>
          <w:szCs w:val="21"/>
        </w:rPr>
        <w:t>to improve and update this post and share with the testing community. </w:t>
      </w:r>
      <w:r w:rsidRPr="00766328">
        <w:rPr>
          <w:rFonts w:ascii="Arial" w:eastAsia="Times New Roman" w:hAnsi="Arial" w:cs="Arial"/>
          <w:i/>
          <w:iCs/>
          <w:color w:val="999999"/>
          <w:sz w:val="21"/>
          <w:szCs w:val="21"/>
        </w:rPr>
        <w:t>[ last updated on 05 Jan 2021]</w:t>
      </w:r>
    </w:p>
    <w:p w14:paraId="717474E6" w14:textId="77777777" w:rsidR="00766328" w:rsidRPr="00766328" w:rsidRDefault="00766328" w:rsidP="00766328">
      <w:pPr>
        <w:shd w:val="clear" w:color="auto" w:fill="FFFFFF"/>
        <w:spacing w:after="150" w:line="240" w:lineRule="auto"/>
        <w:rPr>
          <w:rFonts w:ascii="Arial" w:eastAsia="Times New Roman" w:hAnsi="Arial" w:cs="Arial"/>
          <w:color w:val="888888"/>
          <w:sz w:val="21"/>
          <w:szCs w:val="21"/>
        </w:rPr>
      </w:pPr>
      <w:r w:rsidRPr="00766328">
        <w:rPr>
          <w:rFonts w:ascii="Arial" w:eastAsia="Times New Roman" w:hAnsi="Arial" w:cs="Arial"/>
          <w:color w:val="888888"/>
          <w:sz w:val="21"/>
          <w:szCs w:val="21"/>
        </w:rPr>
        <w:t>Happy test automation!</w:t>
      </w:r>
    </w:p>
    <w:p w14:paraId="1BB59012" w14:textId="77777777" w:rsidR="00766328" w:rsidRPr="00766328" w:rsidRDefault="00766328" w:rsidP="00766328">
      <w:pPr>
        <w:shd w:val="clear" w:color="auto" w:fill="E2F2CB"/>
        <w:spacing w:before="150" w:line="600" w:lineRule="atLeast"/>
        <w:outlineLvl w:val="1"/>
        <w:rPr>
          <w:rFonts w:ascii="Arial" w:eastAsia="Times New Roman" w:hAnsi="Arial" w:cs="Arial"/>
          <w:b/>
          <w:bCs/>
          <w:color w:val="4E4E4E"/>
          <w:sz w:val="36"/>
          <w:szCs w:val="36"/>
        </w:rPr>
      </w:pPr>
      <w:r w:rsidRPr="00766328">
        <w:rPr>
          <w:rFonts w:ascii="Arial" w:eastAsia="Times New Roman" w:hAnsi="Arial" w:cs="Arial"/>
          <w:b/>
          <w:bCs/>
          <w:color w:val="4E4E4E"/>
          <w:sz w:val="36"/>
          <w:szCs w:val="36"/>
        </w:rPr>
        <w:t>What is CSS?</w:t>
      </w:r>
    </w:p>
    <w:p w14:paraId="1F64C767" w14:textId="77777777" w:rsidR="00766328" w:rsidRPr="00766328" w:rsidRDefault="00766328" w:rsidP="00766328">
      <w:pPr>
        <w:shd w:val="clear" w:color="auto" w:fill="FFFFFF"/>
        <w:spacing w:after="150" w:line="240" w:lineRule="auto"/>
        <w:rPr>
          <w:rFonts w:ascii="Arial" w:eastAsia="Times New Roman" w:hAnsi="Arial" w:cs="Arial"/>
          <w:color w:val="888888"/>
          <w:sz w:val="21"/>
          <w:szCs w:val="21"/>
        </w:rPr>
      </w:pPr>
      <w:r w:rsidRPr="00766328">
        <w:rPr>
          <w:rFonts w:ascii="Arial" w:eastAsia="Times New Roman" w:hAnsi="Arial" w:cs="Arial"/>
          <w:b/>
          <w:bCs/>
          <w:color w:val="4E4E4E"/>
          <w:sz w:val="21"/>
          <w:szCs w:val="21"/>
        </w:rPr>
        <w:t>C</w:t>
      </w:r>
      <w:r w:rsidRPr="00766328">
        <w:rPr>
          <w:rFonts w:ascii="Arial" w:eastAsia="Times New Roman" w:hAnsi="Arial" w:cs="Arial"/>
          <w:color w:val="888888"/>
          <w:sz w:val="21"/>
          <w:szCs w:val="21"/>
        </w:rPr>
        <w:t>ascading </w:t>
      </w:r>
      <w:r w:rsidRPr="00766328">
        <w:rPr>
          <w:rFonts w:ascii="Arial" w:eastAsia="Times New Roman" w:hAnsi="Arial" w:cs="Arial"/>
          <w:b/>
          <w:bCs/>
          <w:color w:val="4E4E4E"/>
          <w:sz w:val="21"/>
          <w:szCs w:val="21"/>
        </w:rPr>
        <w:t>S</w:t>
      </w:r>
      <w:r w:rsidRPr="00766328">
        <w:rPr>
          <w:rFonts w:ascii="Arial" w:eastAsia="Times New Roman" w:hAnsi="Arial" w:cs="Arial"/>
          <w:color w:val="888888"/>
          <w:sz w:val="21"/>
          <w:szCs w:val="21"/>
        </w:rPr>
        <w:t>tyle </w:t>
      </w:r>
      <w:r w:rsidRPr="00766328">
        <w:rPr>
          <w:rFonts w:ascii="Arial" w:eastAsia="Times New Roman" w:hAnsi="Arial" w:cs="Arial"/>
          <w:b/>
          <w:bCs/>
          <w:color w:val="4E4E4E"/>
          <w:sz w:val="21"/>
          <w:szCs w:val="21"/>
        </w:rPr>
        <w:t>S</w:t>
      </w:r>
      <w:r w:rsidRPr="00766328">
        <w:rPr>
          <w:rFonts w:ascii="Arial" w:eastAsia="Times New Roman" w:hAnsi="Arial" w:cs="Arial"/>
          <w:color w:val="888888"/>
          <w:sz w:val="21"/>
          <w:szCs w:val="21"/>
        </w:rPr>
        <w:t>heets, fondly referred to as </w:t>
      </w:r>
      <w:r w:rsidRPr="00766328">
        <w:rPr>
          <w:rFonts w:ascii="Arial" w:eastAsia="Times New Roman" w:hAnsi="Arial" w:cs="Arial"/>
          <w:b/>
          <w:bCs/>
          <w:color w:val="4E4E4E"/>
          <w:sz w:val="21"/>
          <w:szCs w:val="21"/>
        </w:rPr>
        <w:t>CSS</w:t>
      </w:r>
      <w:r w:rsidRPr="00766328">
        <w:rPr>
          <w:rFonts w:ascii="Arial" w:eastAsia="Times New Roman" w:hAnsi="Arial" w:cs="Arial"/>
          <w:color w:val="888888"/>
          <w:sz w:val="21"/>
          <w:szCs w:val="21"/>
        </w:rPr>
        <w:t>, is a simple design language intended to simplify the process of making web pages presentable.</w:t>
      </w:r>
    </w:p>
    <w:p w14:paraId="78426B1E" w14:textId="77777777" w:rsidR="00766328" w:rsidRPr="00766328" w:rsidRDefault="00766328" w:rsidP="00766328">
      <w:pPr>
        <w:shd w:val="clear" w:color="auto" w:fill="FFFFFF"/>
        <w:spacing w:after="150" w:line="240" w:lineRule="auto"/>
        <w:rPr>
          <w:rFonts w:ascii="Arial" w:eastAsia="Times New Roman" w:hAnsi="Arial" w:cs="Arial"/>
          <w:color w:val="888888"/>
          <w:sz w:val="21"/>
          <w:szCs w:val="21"/>
        </w:rPr>
      </w:pPr>
      <w:r w:rsidRPr="00766328">
        <w:rPr>
          <w:rFonts w:ascii="Arial" w:eastAsia="Times New Roman" w:hAnsi="Arial" w:cs="Arial"/>
          <w:b/>
          <w:bCs/>
          <w:color w:val="4E4E4E"/>
          <w:sz w:val="21"/>
          <w:szCs w:val="21"/>
        </w:rPr>
        <w:t>CSS</w:t>
      </w:r>
      <w:r w:rsidRPr="00766328">
        <w:rPr>
          <w:rFonts w:ascii="Arial" w:eastAsia="Times New Roman" w:hAnsi="Arial" w:cs="Arial"/>
          <w:color w:val="888888"/>
          <w:sz w:val="21"/>
          <w:szCs w:val="21"/>
        </w:rPr>
        <w:t xml:space="preserve"> handles the look and feel part of a web page. Using CSS, you can control the </w:t>
      </w:r>
      <w:proofErr w:type="spellStart"/>
      <w:r w:rsidRPr="00766328">
        <w:rPr>
          <w:rFonts w:ascii="Arial" w:eastAsia="Times New Roman" w:hAnsi="Arial" w:cs="Arial"/>
          <w:color w:val="888888"/>
          <w:sz w:val="21"/>
          <w:szCs w:val="21"/>
        </w:rPr>
        <w:t>colour</w:t>
      </w:r>
      <w:proofErr w:type="spellEnd"/>
      <w:r w:rsidRPr="00766328">
        <w:rPr>
          <w:rFonts w:ascii="Arial" w:eastAsia="Times New Roman" w:hAnsi="Arial" w:cs="Arial"/>
          <w:color w:val="888888"/>
          <w:sz w:val="21"/>
          <w:szCs w:val="21"/>
        </w:rPr>
        <w:t xml:space="preserve"> of the text, the style of fonts, the spacing between paragraphs, how columns are sized and laid out, what background images or colors are used, as well as a variety of other effects.</w:t>
      </w:r>
    </w:p>
    <w:p w14:paraId="271460A6" w14:textId="77777777" w:rsidR="00766328" w:rsidRPr="00766328" w:rsidRDefault="00766328" w:rsidP="00766328">
      <w:pPr>
        <w:shd w:val="clear" w:color="auto" w:fill="FFFFFF"/>
        <w:spacing w:after="150" w:line="240" w:lineRule="auto"/>
        <w:rPr>
          <w:rFonts w:ascii="Arial" w:eastAsia="Times New Roman" w:hAnsi="Arial" w:cs="Arial"/>
          <w:color w:val="888888"/>
          <w:sz w:val="21"/>
          <w:szCs w:val="21"/>
        </w:rPr>
      </w:pPr>
      <w:r w:rsidRPr="00766328">
        <w:rPr>
          <w:rFonts w:ascii="Arial" w:eastAsia="Times New Roman" w:hAnsi="Arial" w:cs="Arial"/>
          <w:color w:val="888888"/>
          <w:sz w:val="21"/>
          <w:szCs w:val="21"/>
        </w:rPr>
        <w:t>CSS is </w:t>
      </w:r>
    </w:p>
    <w:p w14:paraId="53CC98CB" w14:textId="77777777" w:rsidR="00766328" w:rsidRPr="00766328" w:rsidRDefault="00766328" w:rsidP="00766328">
      <w:pPr>
        <w:shd w:val="clear" w:color="auto" w:fill="E2F2CB"/>
        <w:spacing w:before="150" w:line="600" w:lineRule="atLeast"/>
        <w:outlineLvl w:val="1"/>
        <w:rPr>
          <w:rFonts w:ascii="Arial" w:eastAsia="Times New Roman" w:hAnsi="Arial" w:cs="Arial"/>
          <w:b/>
          <w:bCs/>
          <w:color w:val="4E4E4E"/>
          <w:sz w:val="36"/>
          <w:szCs w:val="36"/>
        </w:rPr>
      </w:pPr>
      <w:r w:rsidRPr="00766328">
        <w:rPr>
          <w:rFonts w:ascii="Arial" w:eastAsia="Times New Roman" w:hAnsi="Arial" w:cs="Arial"/>
          <w:b/>
          <w:bCs/>
          <w:color w:val="4E4E4E"/>
          <w:sz w:val="36"/>
          <w:szCs w:val="36"/>
        </w:rPr>
        <w:t>CSS or XPath</w:t>
      </w:r>
    </w:p>
    <w:p w14:paraId="6B0E9170" w14:textId="77777777" w:rsidR="00766328" w:rsidRPr="00766328" w:rsidRDefault="00766328" w:rsidP="00766328">
      <w:pPr>
        <w:shd w:val="clear" w:color="auto" w:fill="FFFFFF"/>
        <w:spacing w:after="150" w:line="240" w:lineRule="auto"/>
        <w:rPr>
          <w:rFonts w:ascii="Arial" w:eastAsia="Times New Roman" w:hAnsi="Arial" w:cs="Arial"/>
          <w:color w:val="888888"/>
          <w:sz w:val="21"/>
          <w:szCs w:val="21"/>
        </w:rPr>
      </w:pPr>
      <w:r w:rsidRPr="00766328">
        <w:rPr>
          <w:rFonts w:ascii="Arial" w:eastAsia="Times New Roman" w:hAnsi="Arial" w:cs="Arial"/>
          <w:color w:val="888888"/>
          <w:sz w:val="21"/>
          <w:szCs w:val="21"/>
        </w:rPr>
        <w:t>CSS and XPath are the most popular, widely used and powerful location strategies within the Selenium test automation community. CSS has gained wider acceptance due to following reasons. (People in favor of CSS says)</w:t>
      </w:r>
    </w:p>
    <w:p w14:paraId="28EE72E5" w14:textId="77777777" w:rsidR="00766328" w:rsidRPr="00766328" w:rsidRDefault="00766328" w:rsidP="00766328">
      <w:pPr>
        <w:numPr>
          <w:ilvl w:val="0"/>
          <w:numId w:val="1"/>
        </w:numPr>
        <w:shd w:val="clear" w:color="auto" w:fill="FFFFFF"/>
        <w:spacing w:before="100" w:beforeAutospacing="1" w:after="100" w:afterAutospacing="1" w:line="300" w:lineRule="atLeast"/>
        <w:rPr>
          <w:rFonts w:ascii="Arial" w:eastAsia="Times New Roman" w:hAnsi="Arial" w:cs="Arial"/>
          <w:color w:val="888888"/>
          <w:sz w:val="21"/>
          <w:szCs w:val="21"/>
        </w:rPr>
      </w:pPr>
      <w:r w:rsidRPr="00766328">
        <w:rPr>
          <w:rFonts w:ascii="Arial" w:eastAsia="Times New Roman" w:hAnsi="Arial" w:cs="Arial"/>
          <w:color w:val="888888"/>
          <w:sz w:val="21"/>
          <w:szCs w:val="21"/>
        </w:rPr>
        <w:t>CSS more </w:t>
      </w:r>
      <w:r w:rsidRPr="00766328">
        <w:rPr>
          <w:rFonts w:ascii="Arial" w:eastAsia="Times New Roman" w:hAnsi="Arial" w:cs="Arial"/>
          <w:b/>
          <w:bCs/>
          <w:color w:val="4E4E4E"/>
          <w:sz w:val="21"/>
          <w:szCs w:val="21"/>
        </w:rPr>
        <w:t>readable</w:t>
      </w:r>
      <w:r w:rsidRPr="00766328">
        <w:rPr>
          <w:rFonts w:ascii="Arial" w:eastAsia="Times New Roman" w:hAnsi="Arial" w:cs="Arial"/>
          <w:color w:val="888888"/>
          <w:sz w:val="21"/>
          <w:szCs w:val="21"/>
        </w:rPr>
        <w:t> </w:t>
      </w:r>
      <w:proofErr w:type="gramStart"/>
      <w:r w:rsidRPr="00766328">
        <w:rPr>
          <w:rFonts w:ascii="Arial" w:eastAsia="Times New Roman" w:hAnsi="Arial" w:cs="Arial"/>
          <w:color w:val="888888"/>
          <w:sz w:val="21"/>
          <w:szCs w:val="21"/>
        </w:rPr>
        <w:t>( simpler</w:t>
      </w:r>
      <w:proofErr w:type="gramEnd"/>
      <w:r w:rsidRPr="00766328">
        <w:rPr>
          <w:rFonts w:ascii="Arial" w:eastAsia="Times New Roman" w:hAnsi="Arial" w:cs="Arial"/>
          <w:color w:val="888888"/>
          <w:sz w:val="21"/>
          <w:szCs w:val="21"/>
        </w:rPr>
        <w:t xml:space="preserve"> )</w:t>
      </w:r>
    </w:p>
    <w:p w14:paraId="5EBA82BF" w14:textId="77777777" w:rsidR="00766328" w:rsidRPr="00766328" w:rsidRDefault="00766328" w:rsidP="00766328">
      <w:pPr>
        <w:numPr>
          <w:ilvl w:val="0"/>
          <w:numId w:val="1"/>
        </w:numPr>
        <w:shd w:val="clear" w:color="auto" w:fill="FFFFFF"/>
        <w:spacing w:before="100" w:beforeAutospacing="1" w:after="100" w:afterAutospacing="1" w:line="300" w:lineRule="atLeast"/>
        <w:rPr>
          <w:rFonts w:ascii="Arial" w:eastAsia="Times New Roman" w:hAnsi="Arial" w:cs="Arial"/>
          <w:color w:val="888888"/>
          <w:sz w:val="21"/>
          <w:szCs w:val="21"/>
        </w:rPr>
      </w:pPr>
      <w:r w:rsidRPr="00766328">
        <w:rPr>
          <w:rFonts w:ascii="Arial" w:eastAsia="Times New Roman" w:hAnsi="Arial" w:cs="Arial"/>
          <w:color w:val="888888"/>
          <w:sz w:val="21"/>
          <w:szCs w:val="21"/>
        </w:rPr>
        <w:t>CSS is </w:t>
      </w:r>
      <w:r w:rsidRPr="00766328">
        <w:rPr>
          <w:rFonts w:ascii="Arial" w:eastAsia="Times New Roman" w:hAnsi="Arial" w:cs="Arial"/>
          <w:b/>
          <w:bCs/>
          <w:color w:val="4E4E4E"/>
          <w:sz w:val="21"/>
          <w:szCs w:val="21"/>
        </w:rPr>
        <w:t>faster</w:t>
      </w:r>
      <w:r w:rsidRPr="00766328">
        <w:rPr>
          <w:rFonts w:ascii="Arial" w:eastAsia="Times New Roman" w:hAnsi="Arial" w:cs="Arial"/>
          <w:color w:val="888888"/>
          <w:sz w:val="21"/>
          <w:szCs w:val="21"/>
        </w:rPr>
        <w:t> (especially in IE)</w:t>
      </w:r>
    </w:p>
    <w:p w14:paraId="3436C522" w14:textId="77777777" w:rsidR="00766328" w:rsidRPr="00766328" w:rsidRDefault="00766328" w:rsidP="00766328">
      <w:pPr>
        <w:shd w:val="clear" w:color="auto" w:fill="FFFFFF"/>
        <w:spacing w:after="150" w:line="240" w:lineRule="auto"/>
        <w:rPr>
          <w:rFonts w:ascii="Arial" w:eastAsia="Times New Roman" w:hAnsi="Arial" w:cs="Arial"/>
          <w:color w:val="888888"/>
          <w:sz w:val="21"/>
          <w:szCs w:val="21"/>
        </w:rPr>
      </w:pPr>
      <w:r w:rsidRPr="00766328">
        <w:rPr>
          <w:rFonts w:ascii="Arial" w:eastAsia="Times New Roman" w:hAnsi="Arial" w:cs="Arial"/>
          <w:color w:val="888888"/>
          <w:sz w:val="21"/>
          <w:szCs w:val="21"/>
        </w:rPr>
        <w:t>Those who are in favor of XPath says about its ability to transverse around the page where CSS cannot. XPath can traverse up and down the document tree. CSS can traverse only down to the DOM.</w:t>
      </w:r>
    </w:p>
    <w:p w14:paraId="34358AD6" w14:textId="77777777" w:rsidR="00766328" w:rsidRPr="00766328" w:rsidRDefault="00766328" w:rsidP="00766328">
      <w:pPr>
        <w:shd w:val="clear" w:color="auto" w:fill="FFFFFF"/>
        <w:spacing w:after="150" w:line="240" w:lineRule="auto"/>
        <w:rPr>
          <w:rFonts w:ascii="Arial" w:eastAsia="Times New Roman" w:hAnsi="Arial" w:cs="Arial"/>
          <w:color w:val="888888"/>
          <w:sz w:val="21"/>
          <w:szCs w:val="21"/>
        </w:rPr>
      </w:pPr>
      <w:r w:rsidRPr="00766328">
        <w:rPr>
          <w:rFonts w:ascii="Arial" w:eastAsia="Times New Roman" w:hAnsi="Arial" w:cs="Arial"/>
          <w:color w:val="888888"/>
          <w:sz w:val="21"/>
          <w:szCs w:val="21"/>
        </w:rPr>
        <w:t>These claims may be already outdated. Some research demonstrates that there is no significant difference in speed of CSS and XPath executions.</w:t>
      </w:r>
    </w:p>
    <w:p w14:paraId="051BF349" w14:textId="77777777" w:rsidR="00766328" w:rsidRPr="00766328" w:rsidRDefault="00766328" w:rsidP="00766328">
      <w:pPr>
        <w:shd w:val="clear" w:color="auto" w:fill="FFFFFF"/>
        <w:spacing w:after="150" w:line="240" w:lineRule="auto"/>
        <w:rPr>
          <w:rFonts w:ascii="Arial" w:eastAsia="Times New Roman" w:hAnsi="Arial" w:cs="Arial"/>
          <w:color w:val="888888"/>
          <w:sz w:val="21"/>
          <w:szCs w:val="21"/>
        </w:rPr>
      </w:pPr>
      <w:r w:rsidRPr="00766328">
        <w:rPr>
          <w:rFonts w:ascii="Arial" w:eastAsia="Times New Roman" w:hAnsi="Arial" w:cs="Arial"/>
          <w:color w:val="888888"/>
          <w:sz w:val="21"/>
          <w:szCs w:val="21"/>
        </w:rPr>
        <w:t>Following is from Mozilla Developer Network </w:t>
      </w:r>
      <w:hyperlink r:id="rId8" w:history="1">
        <w:r w:rsidRPr="00766328">
          <w:rPr>
            <w:rFonts w:ascii="Arial" w:eastAsia="Times New Roman" w:hAnsi="Arial" w:cs="Arial"/>
            <w:color w:val="26BDEF"/>
            <w:sz w:val="21"/>
            <w:szCs w:val="21"/>
          </w:rPr>
          <w:t>Documentation</w:t>
        </w:r>
      </w:hyperlink>
      <w:r w:rsidRPr="00766328">
        <w:rPr>
          <w:rFonts w:ascii="Arial" w:eastAsia="Times New Roman" w:hAnsi="Arial" w:cs="Arial"/>
          <w:color w:val="888888"/>
          <w:sz w:val="21"/>
          <w:szCs w:val="21"/>
        </w:rPr>
        <w:t> </w:t>
      </w:r>
    </w:p>
    <w:p w14:paraId="1C50EC32" w14:textId="77777777" w:rsidR="00766328" w:rsidRPr="00766328" w:rsidRDefault="00766328" w:rsidP="00766328">
      <w:pPr>
        <w:shd w:val="clear" w:color="auto" w:fill="FFFDDB"/>
        <w:spacing w:line="240" w:lineRule="auto"/>
        <w:rPr>
          <w:rFonts w:ascii="Arial" w:eastAsia="Times New Roman" w:hAnsi="Arial" w:cs="Arial"/>
          <w:color w:val="888888"/>
          <w:sz w:val="21"/>
          <w:szCs w:val="21"/>
        </w:rPr>
      </w:pPr>
      <w:r w:rsidRPr="00766328">
        <w:rPr>
          <w:rFonts w:ascii="Arial" w:eastAsia="Times New Roman" w:hAnsi="Arial" w:cs="Arial"/>
          <w:b/>
          <w:bCs/>
          <w:color w:val="4E4E4E"/>
          <w:sz w:val="21"/>
          <w:szCs w:val="21"/>
        </w:rPr>
        <w:t>Note</w:t>
      </w:r>
      <w:r w:rsidRPr="00766328">
        <w:rPr>
          <w:rFonts w:ascii="Arial" w:eastAsia="Times New Roman" w:hAnsi="Arial" w:cs="Arial"/>
          <w:color w:val="888888"/>
          <w:sz w:val="21"/>
          <w:szCs w:val="21"/>
        </w:rPr>
        <w:t>: There are no selectors or combinators to select parent items, siblings of parents, or children of parent siblings.</w:t>
      </w:r>
    </w:p>
    <w:p w14:paraId="6782083D" w14:textId="77777777" w:rsidR="00766328" w:rsidRPr="00766328" w:rsidRDefault="00766328" w:rsidP="00766328">
      <w:pPr>
        <w:shd w:val="clear" w:color="auto" w:fill="FFFFFF"/>
        <w:spacing w:after="150" w:line="240" w:lineRule="auto"/>
        <w:rPr>
          <w:rFonts w:ascii="Arial" w:eastAsia="Times New Roman" w:hAnsi="Arial" w:cs="Arial"/>
          <w:color w:val="888888"/>
          <w:sz w:val="21"/>
          <w:szCs w:val="21"/>
        </w:rPr>
      </w:pPr>
      <w:r w:rsidRPr="00766328">
        <w:rPr>
          <w:rFonts w:ascii="Arial" w:eastAsia="Times New Roman" w:hAnsi="Arial" w:cs="Arial"/>
          <w:color w:val="888888"/>
          <w:sz w:val="21"/>
          <w:szCs w:val="21"/>
        </w:rPr>
        <w:t xml:space="preserve">Mastering XPath and CSS is a </w:t>
      </w:r>
      <w:proofErr w:type="gramStart"/>
      <w:r w:rsidRPr="00766328">
        <w:rPr>
          <w:rFonts w:ascii="Arial" w:eastAsia="Times New Roman" w:hAnsi="Arial" w:cs="Arial"/>
          <w:color w:val="888888"/>
          <w:sz w:val="21"/>
          <w:szCs w:val="21"/>
        </w:rPr>
        <w:t>good </w:t>
      </w:r>
      <w:r w:rsidRPr="00766328">
        <w:rPr>
          <w:rFonts w:ascii="Arial" w:eastAsia="Times New Roman" w:hAnsi="Arial" w:cs="Arial"/>
          <w:color w:val="FF00FF"/>
          <w:sz w:val="21"/>
          <w:szCs w:val="21"/>
        </w:rPr>
        <w:t>investments</w:t>
      </w:r>
      <w:proofErr w:type="gramEnd"/>
      <w:r w:rsidRPr="00766328">
        <w:rPr>
          <w:rFonts w:ascii="Arial" w:eastAsia="Times New Roman" w:hAnsi="Arial" w:cs="Arial"/>
          <w:color w:val="888888"/>
          <w:sz w:val="21"/>
          <w:szCs w:val="21"/>
        </w:rPr>
        <w:t> for the Selenium test automation engineers who wish to build their career around Selenium.</w:t>
      </w:r>
    </w:p>
    <w:p w14:paraId="0282F058" w14:textId="77777777" w:rsidR="00766328" w:rsidRPr="00766328" w:rsidRDefault="00766328" w:rsidP="00766328">
      <w:pPr>
        <w:shd w:val="clear" w:color="auto" w:fill="FFFFFF"/>
        <w:spacing w:after="150" w:line="240" w:lineRule="auto"/>
        <w:rPr>
          <w:rFonts w:ascii="Arial" w:eastAsia="Times New Roman" w:hAnsi="Arial" w:cs="Arial"/>
          <w:color w:val="888888"/>
          <w:sz w:val="21"/>
          <w:szCs w:val="21"/>
        </w:rPr>
      </w:pPr>
      <w:r w:rsidRPr="00766328">
        <w:rPr>
          <w:rFonts w:ascii="Arial" w:eastAsia="Times New Roman" w:hAnsi="Arial" w:cs="Arial"/>
          <w:color w:val="888888"/>
          <w:sz w:val="21"/>
          <w:szCs w:val="21"/>
        </w:rPr>
        <w:t>It is better to a use a single location strategy within a project for consistency.</w:t>
      </w:r>
    </w:p>
    <w:p w14:paraId="744B0DD2" w14:textId="2D71FD9E" w:rsidR="00766328" w:rsidRPr="00766328" w:rsidRDefault="00766328" w:rsidP="00766328">
      <w:pPr>
        <w:shd w:val="clear" w:color="auto" w:fill="FFFFFF"/>
        <w:spacing w:after="150" w:line="240" w:lineRule="auto"/>
        <w:rPr>
          <w:rFonts w:ascii="Arial" w:eastAsia="Times New Roman" w:hAnsi="Arial" w:cs="Arial"/>
          <w:color w:val="888888"/>
          <w:sz w:val="21"/>
          <w:szCs w:val="21"/>
        </w:rPr>
      </w:pPr>
      <w:r w:rsidRPr="00766328">
        <w:rPr>
          <w:rFonts w:ascii="Arial" w:eastAsia="Times New Roman" w:hAnsi="Arial" w:cs="Arial"/>
          <w:noProof/>
          <w:color w:val="888888"/>
          <w:sz w:val="21"/>
          <w:szCs w:val="21"/>
        </w:rPr>
        <w:drawing>
          <wp:inline distT="0" distB="0" distL="0" distR="0" wp14:anchorId="59E20520" wp14:editId="49CF36B1">
            <wp:extent cx="3257550" cy="2305050"/>
            <wp:effectExtent l="0" t="0" r="0" b="0"/>
            <wp:docPr id="30" name="Picture 30"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 chat or text message&#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257550" cy="2305050"/>
                    </a:xfrm>
                    <a:prstGeom prst="rect">
                      <a:avLst/>
                    </a:prstGeom>
                    <a:noFill/>
                    <a:ln>
                      <a:noFill/>
                    </a:ln>
                  </pic:spPr>
                </pic:pic>
              </a:graphicData>
            </a:graphic>
          </wp:inline>
        </w:drawing>
      </w:r>
      <w:r w:rsidRPr="00766328">
        <w:rPr>
          <w:rFonts w:ascii="Arial" w:eastAsia="Times New Roman" w:hAnsi="Arial" w:cs="Arial"/>
          <w:color w:val="888888"/>
          <w:sz w:val="21"/>
          <w:szCs w:val="21"/>
        </w:rPr>
        <w:t xml:space="preserve">Some </w:t>
      </w:r>
      <w:proofErr w:type="gramStart"/>
      <w:r w:rsidRPr="00766328">
        <w:rPr>
          <w:rFonts w:ascii="Arial" w:eastAsia="Times New Roman" w:hAnsi="Arial" w:cs="Arial"/>
          <w:color w:val="888888"/>
          <w:sz w:val="21"/>
          <w:szCs w:val="21"/>
        </w:rPr>
        <w:t>gurus</w:t>
      </w:r>
      <w:proofErr w:type="gramEnd"/>
      <w:r w:rsidRPr="00766328">
        <w:rPr>
          <w:rFonts w:ascii="Arial" w:eastAsia="Times New Roman" w:hAnsi="Arial" w:cs="Arial"/>
          <w:color w:val="888888"/>
          <w:sz w:val="21"/>
          <w:szCs w:val="21"/>
        </w:rPr>
        <w:t xml:space="preserve"> advice a hybrid approach. They use ID, name first and moving to CSS.  XPath is used only when it is required.</w:t>
      </w:r>
    </w:p>
    <w:p w14:paraId="7E5E37C9" w14:textId="77777777" w:rsidR="00766328" w:rsidRPr="00766328" w:rsidRDefault="00766328" w:rsidP="00766328">
      <w:pPr>
        <w:shd w:val="clear" w:color="auto" w:fill="E2F2CB"/>
        <w:spacing w:before="150" w:line="600" w:lineRule="atLeast"/>
        <w:outlineLvl w:val="1"/>
        <w:rPr>
          <w:rFonts w:ascii="Arial" w:eastAsia="Times New Roman" w:hAnsi="Arial" w:cs="Arial"/>
          <w:b/>
          <w:bCs/>
          <w:color w:val="4E4E4E"/>
          <w:sz w:val="36"/>
          <w:szCs w:val="36"/>
        </w:rPr>
      </w:pPr>
      <w:r w:rsidRPr="00766328">
        <w:rPr>
          <w:rFonts w:ascii="Arial" w:eastAsia="Times New Roman" w:hAnsi="Arial" w:cs="Arial"/>
          <w:b/>
          <w:bCs/>
          <w:color w:val="4E4E4E"/>
          <w:sz w:val="36"/>
          <w:szCs w:val="36"/>
        </w:rPr>
        <w:t>Good Locators Are</w:t>
      </w:r>
    </w:p>
    <w:p w14:paraId="7F8F0C95" w14:textId="77777777" w:rsidR="00766328" w:rsidRPr="00766328" w:rsidRDefault="00766328" w:rsidP="00766328">
      <w:pPr>
        <w:shd w:val="clear" w:color="auto" w:fill="FFFFFF"/>
        <w:spacing w:after="150" w:line="240" w:lineRule="auto"/>
        <w:rPr>
          <w:rFonts w:ascii="Arial" w:eastAsia="Times New Roman" w:hAnsi="Arial" w:cs="Arial"/>
          <w:color w:val="888888"/>
          <w:sz w:val="21"/>
          <w:szCs w:val="21"/>
        </w:rPr>
      </w:pPr>
      <w:r w:rsidRPr="00766328">
        <w:rPr>
          <w:rFonts w:ascii="Arial" w:eastAsia="Times New Roman" w:hAnsi="Arial" w:cs="Arial"/>
          <w:color w:val="888888"/>
          <w:sz w:val="21"/>
          <w:szCs w:val="21"/>
        </w:rPr>
        <w:t>In this section, we will discuss characteristics of a good location strategy. We shall select a best possible CSS from available options/syntax. A good location strategy should be</w:t>
      </w:r>
    </w:p>
    <w:p w14:paraId="2DE2A5FE" w14:textId="77777777" w:rsidR="00766328" w:rsidRPr="00766328" w:rsidRDefault="00766328" w:rsidP="00766328">
      <w:pPr>
        <w:numPr>
          <w:ilvl w:val="0"/>
          <w:numId w:val="2"/>
        </w:numPr>
        <w:shd w:val="clear" w:color="auto" w:fill="FFFFFF"/>
        <w:spacing w:before="100" w:beforeAutospacing="1" w:after="100" w:afterAutospacing="1" w:line="300" w:lineRule="atLeast"/>
        <w:rPr>
          <w:rFonts w:ascii="Arial" w:eastAsia="Times New Roman" w:hAnsi="Arial" w:cs="Arial"/>
          <w:color w:val="888888"/>
          <w:sz w:val="21"/>
          <w:szCs w:val="21"/>
        </w:rPr>
      </w:pPr>
      <w:r w:rsidRPr="00766328">
        <w:rPr>
          <w:rFonts w:ascii="Arial" w:eastAsia="Times New Roman" w:hAnsi="Arial" w:cs="Arial"/>
          <w:color w:val="888888"/>
          <w:sz w:val="21"/>
          <w:szCs w:val="21"/>
        </w:rPr>
        <w:t>Descriptive </w:t>
      </w:r>
    </w:p>
    <w:p w14:paraId="6B06D078" w14:textId="77777777" w:rsidR="00766328" w:rsidRPr="00766328" w:rsidRDefault="00766328" w:rsidP="00766328">
      <w:pPr>
        <w:numPr>
          <w:ilvl w:val="0"/>
          <w:numId w:val="2"/>
        </w:numPr>
        <w:shd w:val="clear" w:color="auto" w:fill="FFFFFF"/>
        <w:spacing w:before="100" w:beforeAutospacing="1" w:after="100" w:afterAutospacing="1" w:line="300" w:lineRule="atLeast"/>
        <w:rPr>
          <w:rFonts w:ascii="Arial" w:eastAsia="Times New Roman" w:hAnsi="Arial" w:cs="Arial"/>
          <w:color w:val="888888"/>
          <w:sz w:val="21"/>
          <w:szCs w:val="21"/>
        </w:rPr>
      </w:pPr>
      <w:r w:rsidRPr="00766328">
        <w:rPr>
          <w:rFonts w:ascii="Arial" w:eastAsia="Times New Roman" w:hAnsi="Arial" w:cs="Arial"/>
          <w:color w:val="888888"/>
          <w:sz w:val="21"/>
          <w:szCs w:val="21"/>
        </w:rPr>
        <w:t>Resilient</w:t>
      </w:r>
    </w:p>
    <w:p w14:paraId="7F788B91" w14:textId="77777777" w:rsidR="00766328" w:rsidRPr="00766328" w:rsidRDefault="00766328" w:rsidP="00766328">
      <w:pPr>
        <w:numPr>
          <w:ilvl w:val="0"/>
          <w:numId w:val="2"/>
        </w:numPr>
        <w:shd w:val="clear" w:color="auto" w:fill="FFFFFF"/>
        <w:spacing w:before="100" w:beforeAutospacing="1" w:after="100" w:afterAutospacing="1" w:line="300" w:lineRule="atLeast"/>
        <w:rPr>
          <w:rFonts w:ascii="Arial" w:eastAsia="Times New Roman" w:hAnsi="Arial" w:cs="Arial"/>
          <w:color w:val="888888"/>
          <w:sz w:val="21"/>
          <w:szCs w:val="21"/>
        </w:rPr>
      </w:pPr>
      <w:r w:rsidRPr="00766328">
        <w:rPr>
          <w:rFonts w:ascii="Arial" w:eastAsia="Times New Roman" w:hAnsi="Arial" w:cs="Arial"/>
          <w:color w:val="888888"/>
          <w:sz w:val="21"/>
          <w:szCs w:val="21"/>
        </w:rPr>
        <w:t>Shorter in length</w:t>
      </w:r>
    </w:p>
    <w:p w14:paraId="4E8F432B" w14:textId="77777777" w:rsidR="00766328" w:rsidRPr="00766328" w:rsidRDefault="00766328" w:rsidP="00766328">
      <w:pPr>
        <w:numPr>
          <w:ilvl w:val="0"/>
          <w:numId w:val="2"/>
        </w:numPr>
        <w:shd w:val="clear" w:color="auto" w:fill="FFFFFF"/>
        <w:spacing w:before="100" w:beforeAutospacing="1" w:after="100" w:afterAutospacing="1" w:line="300" w:lineRule="atLeast"/>
        <w:rPr>
          <w:rFonts w:ascii="Arial" w:eastAsia="Times New Roman" w:hAnsi="Arial" w:cs="Arial"/>
          <w:color w:val="888888"/>
          <w:sz w:val="21"/>
          <w:szCs w:val="21"/>
        </w:rPr>
      </w:pPr>
      <w:r w:rsidRPr="00766328">
        <w:rPr>
          <w:rFonts w:ascii="Arial" w:eastAsia="Times New Roman" w:hAnsi="Arial" w:cs="Arial"/>
          <w:color w:val="888888"/>
          <w:sz w:val="21"/>
          <w:szCs w:val="21"/>
        </w:rPr>
        <w:t>Unique (if you want to locate a single element)</w:t>
      </w:r>
    </w:p>
    <w:p w14:paraId="6910AE72" w14:textId="77777777" w:rsidR="00766328" w:rsidRPr="00766328" w:rsidRDefault="00766328" w:rsidP="00766328">
      <w:pPr>
        <w:shd w:val="clear" w:color="auto" w:fill="FFFFFF"/>
        <w:spacing w:after="150" w:line="240" w:lineRule="auto"/>
        <w:rPr>
          <w:rFonts w:ascii="Arial" w:eastAsia="Times New Roman" w:hAnsi="Arial" w:cs="Arial"/>
          <w:color w:val="888888"/>
          <w:sz w:val="21"/>
          <w:szCs w:val="21"/>
        </w:rPr>
      </w:pPr>
      <w:r w:rsidRPr="00766328">
        <w:rPr>
          <w:rFonts w:ascii="Arial" w:eastAsia="Times New Roman" w:hAnsi="Arial" w:cs="Arial"/>
          <w:color w:val="888888"/>
          <w:sz w:val="21"/>
          <w:szCs w:val="21"/>
        </w:rPr>
        <w:t>Your CCS locator should have only one candidate element (Unique) when you want to target a single element using </w:t>
      </w:r>
      <w:proofErr w:type="spellStart"/>
      <w:r w:rsidRPr="00766328">
        <w:rPr>
          <w:rFonts w:ascii="Arial" w:eastAsia="Times New Roman" w:hAnsi="Arial" w:cs="Arial"/>
          <w:color w:val="FF00FF"/>
          <w:sz w:val="21"/>
          <w:szCs w:val="21"/>
        </w:rPr>
        <w:t>findElement</w:t>
      </w:r>
      <w:proofErr w:type="spellEnd"/>
      <w:r w:rsidRPr="00766328">
        <w:rPr>
          <w:rFonts w:ascii="Arial" w:eastAsia="Times New Roman" w:hAnsi="Arial" w:cs="Arial"/>
          <w:color w:val="888888"/>
          <w:sz w:val="21"/>
          <w:szCs w:val="21"/>
        </w:rPr>
        <w:t xml:space="preserve"> method. It is easy to identify the element in the script easily when the CSS is descriptive. It should be possible to locate the element with given CSS when a test is run </w:t>
      </w:r>
      <w:r w:rsidRPr="00766328">
        <w:rPr>
          <w:rFonts w:ascii="Arial" w:eastAsia="Times New Roman" w:hAnsi="Arial" w:cs="Arial"/>
          <w:color w:val="888888"/>
          <w:sz w:val="21"/>
          <w:szCs w:val="21"/>
        </w:rPr>
        <w:lastRenderedPageBreak/>
        <w:t>repeatedly in subsequent releases. CSS should be selected in such a way that it is valid even after the changes to the DOM. You will have multiple CSS options when you master CSS. A shorter CSS shall be selected to make it more readable in your test scripts.</w:t>
      </w:r>
    </w:p>
    <w:p w14:paraId="400145D9" w14:textId="77777777" w:rsidR="00766328" w:rsidRPr="00766328" w:rsidRDefault="00766328" w:rsidP="00766328">
      <w:pPr>
        <w:shd w:val="clear" w:color="auto" w:fill="E2F2CB"/>
        <w:spacing w:before="150" w:line="600" w:lineRule="atLeast"/>
        <w:outlineLvl w:val="1"/>
        <w:rPr>
          <w:rFonts w:ascii="Arial" w:eastAsia="Times New Roman" w:hAnsi="Arial" w:cs="Arial"/>
          <w:b/>
          <w:bCs/>
          <w:color w:val="4E4E4E"/>
          <w:sz w:val="36"/>
          <w:szCs w:val="36"/>
        </w:rPr>
      </w:pPr>
      <w:r w:rsidRPr="00766328">
        <w:rPr>
          <w:rFonts w:ascii="Arial" w:eastAsia="Times New Roman" w:hAnsi="Arial" w:cs="Arial"/>
          <w:b/>
          <w:bCs/>
          <w:color w:val="4E4E4E"/>
          <w:sz w:val="36"/>
          <w:szCs w:val="36"/>
        </w:rPr>
        <w:t>Sample HTML</w:t>
      </w:r>
    </w:p>
    <w:p w14:paraId="0BE16808" w14:textId="77777777" w:rsidR="00766328" w:rsidRPr="00766328" w:rsidRDefault="00766328" w:rsidP="00766328">
      <w:pPr>
        <w:shd w:val="clear" w:color="auto" w:fill="FFFFFF"/>
        <w:spacing w:after="150" w:line="240" w:lineRule="auto"/>
        <w:rPr>
          <w:rFonts w:ascii="Arial" w:eastAsia="Times New Roman" w:hAnsi="Arial" w:cs="Arial"/>
          <w:color w:val="888888"/>
          <w:sz w:val="21"/>
          <w:szCs w:val="21"/>
        </w:rPr>
      </w:pPr>
      <w:r w:rsidRPr="00766328">
        <w:rPr>
          <w:rFonts w:ascii="Arial" w:eastAsia="Times New Roman" w:hAnsi="Arial" w:cs="Arial"/>
          <w:color w:val="888888"/>
          <w:sz w:val="21"/>
          <w:szCs w:val="21"/>
        </w:rPr>
        <w:t xml:space="preserve">We will use the following </w:t>
      </w:r>
      <w:proofErr w:type="gramStart"/>
      <w:r w:rsidRPr="00766328">
        <w:rPr>
          <w:rFonts w:ascii="Arial" w:eastAsia="Times New Roman" w:hAnsi="Arial" w:cs="Arial"/>
          <w:color w:val="888888"/>
          <w:sz w:val="21"/>
          <w:szCs w:val="21"/>
        </w:rPr>
        <w:t>HTML ,</w:t>
      </w:r>
      <w:proofErr w:type="gramEnd"/>
      <w:r w:rsidRPr="00766328">
        <w:rPr>
          <w:rFonts w:ascii="Arial" w:eastAsia="Times New Roman" w:hAnsi="Arial" w:cs="Arial"/>
          <w:color w:val="888888"/>
          <w:sz w:val="21"/>
          <w:szCs w:val="21"/>
        </w:rPr>
        <w:t xml:space="preserve">  a simple login form to explain the CSS syntax in most of the cases. This is extracted from our</w:t>
      </w:r>
      <w:hyperlink r:id="rId10" w:history="1">
        <w:r w:rsidRPr="00766328">
          <w:rPr>
            <w:rFonts w:ascii="Arial" w:eastAsia="Times New Roman" w:hAnsi="Arial" w:cs="Arial"/>
            <w:color w:val="26BDEF"/>
            <w:sz w:val="21"/>
            <w:szCs w:val="21"/>
          </w:rPr>
          <w:t> demo site</w:t>
        </w:r>
      </w:hyperlink>
      <w:r w:rsidRPr="00766328">
        <w:rPr>
          <w:rFonts w:ascii="Arial" w:eastAsia="Times New Roman" w:hAnsi="Arial" w:cs="Arial"/>
          <w:color w:val="888888"/>
          <w:sz w:val="21"/>
          <w:szCs w:val="21"/>
        </w:rPr>
        <w:t>.</w:t>
      </w:r>
    </w:p>
    <w:p w14:paraId="6160B859" w14:textId="7B41ECD7" w:rsidR="00766328" w:rsidRPr="00766328" w:rsidRDefault="00766328" w:rsidP="00766328">
      <w:pPr>
        <w:shd w:val="clear" w:color="auto" w:fill="FFFFFF"/>
        <w:spacing w:after="150" w:line="240" w:lineRule="auto"/>
        <w:rPr>
          <w:rFonts w:ascii="Arial" w:eastAsia="Times New Roman" w:hAnsi="Arial" w:cs="Arial"/>
          <w:color w:val="888888"/>
          <w:sz w:val="21"/>
          <w:szCs w:val="21"/>
        </w:rPr>
      </w:pPr>
      <w:r w:rsidRPr="00766328">
        <w:rPr>
          <w:rFonts w:ascii="Arial" w:eastAsia="Times New Roman" w:hAnsi="Arial" w:cs="Arial"/>
          <w:noProof/>
          <w:color w:val="888888"/>
          <w:sz w:val="21"/>
          <w:szCs w:val="21"/>
        </w:rPr>
        <w:drawing>
          <wp:inline distT="0" distB="0" distL="0" distR="0" wp14:anchorId="4EEB7A23" wp14:editId="6406FDC2">
            <wp:extent cx="5746750" cy="3994150"/>
            <wp:effectExtent l="0" t="0" r="6350" b="6350"/>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46750" cy="3994150"/>
                    </a:xfrm>
                    <a:prstGeom prst="rect">
                      <a:avLst/>
                    </a:prstGeom>
                    <a:noFill/>
                    <a:ln>
                      <a:noFill/>
                    </a:ln>
                  </pic:spPr>
                </pic:pic>
              </a:graphicData>
            </a:graphic>
          </wp:inline>
        </w:drawing>
      </w:r>
    </w:p>
    <w:p w14:paraId="568D0612" w14:textId="1940FC81" w:rsidR="00766328" w:rsidRPr="00766328" w:rsidRDefault="00766328" w:rsidP="00766328">
      <w:pPr>
        <w:shd w:val="clear" w:color="auto" w:fill="FFFFFF"/>
        <w:spacing w:after="150" w:line="240" w:lineRule="auto"/>
        <w:rPr>
          <w:rFonts w:ascii="Arial" w:eastAsia="Times New Roman" w:hAnsi="Arial" w:cs="Arial"/>
          <w:color w:val="888888"/>
          <w:sz w:val="21"/>
          <w:szCs w:val="21"/>
        </w:rPr>
      </w:pPr>
      <w:r w:rsidRPr="00766328">
        <w:rPr>
          <w:rFonts w:ascii="Arial" w:eastAsia="Times New Roman" w:hAnsi="Arial" w:cs="Arial"/>
          <w:noProof/>
          <w:color w:val="888888"/>
          <w:sz w:val="21"/>
          <w:szCs w:val="21"/>
        </w:rPr>
        <w:drawing>
          <wp:inline distT="0" distB="0" distL="0" distR="0" wp14:anchorId="3AB95E91" wp14:editId="09D05B08">
            <wp:extent cx="2946400" cy="2032000"/>
            <wp:effectExtent l="0" t="0" r="6350" b="6350"/>
            <wp:docPr id="28" name="Picture 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46400" cy="2032000"/>
                    </a:xfrm>
                    <a:prstGeom prst="rect">
                      <a:avLst/>
                    </a:prstGeom>
                    <a:noFill/>
                    <a:ln>
                      <a:noFill/>
                    </a:ln>
                  </pic:spPr>
                </pic:pic>
              </a:graphicData>
            </a:graphic>
          </wp:inline>
        </w:drawing>
      </w:r>
    </w:p>
    <w:p w14:paraId="7B2ED546" w14:textId="77777777" w:rsidR="00766328" w:rsidRPr="00766328" w:rsidRDefault="00766328" w:rsidP="00766328">
      <w:pPr>
        <w:shd w:val="clear" w:color="auto" w:fill="E2F2CB"/>
        <w:spacing w:before="150" w:line="600" w:lineRule="atLeast"/>
        <w:outlineLvl w:val="1"/>
        <w:rPr>
          <w:rFonts w:ascii="Arial" w:eastAsia="Times New Roman" w:hAnsi="Arial" w:cs="Arial"/>
          <w:b/>
          <w:bCs/>
          <w:color w:val="4E4E4E"/>
          <w:sz w:val="36"/>
          <w:szCs w:val="36"/>
        </w:rPr>
      </w:pPr>
      <w:r w:rsidRPr="00766328">
        <w:rPr>
          <w:rFonts w:ascii="Arial" w:eastAsia="Times New Roman" w:hAnsi="Arial" w:cs="Arial"/>
          <w:b/>
          <w:bCs/>
          <w:color w:val="4E4E4E"/>
          <w:sz w:val="36"/>
          <w:szCs w:val="36"/>
        </w:rPr>
        <w:t>Terminology</w:t>
      </w:r>
    </w:p>
    <w:p w14:paraId="4EB8DE7B" w14:textId="77777777" w:rsidR="00766328" w:rsidRPr="00766328" w:rsidRDefault="00766328" w:rsidP="00766328">
      <w:pPr>
        <w:shd w:val="clear" w:color="auto" w:fill="FFFFFF"/>
        <w:spacing w:after="150" w:line="240" w:lineRule="auto"/>
        <w:rPr>
          <w:rFonts w:ascii="Arial" w:eastAsia="Times New Roman" w:hAnsi="Arial" w:cs="Arial"/>
          <w:color w:val="888888"/>
          <w:sz w:val="21"/>
          <w:szCs w:val="21"/>
        </w:rPr>
      </w:pPr>
      <w:r w:rsidRPr="00766328">
        <w:rPr>
          <w:rFonts w:ascii="Arial" w:eastAsia="Times New Roman" w:hAnsi="Arial" w:cs="Arial"/>
          <w:color w:val="888888"/>
          <w:sz w:val="21"/>
          <w:szCs w:val="21"/>
        </w:rPr>
        <w:t>Let’s get familiar with mostly used terms in CSS syntax.</w:t>
      </w:r>
    </w:p>
    <w:p w14:paraId="253BFEDC" w14:textId="7304CF8B" w:rsidR="00766328" w:rsidRPr="00766328" w:rsidRDefault="00766328" w:rsidP="00766328">
      <w:pPr>
        <w:shd w:val="clear" w:color="auto" w:fill="FFFFFF"/>
        <w:spacing w:after="150" w:line="240" w:lineRule="auto"/>
        <w:rPr>
          <w:rFonts w:ascii="Arial" w:eastAsia="Times New Roman" w:hAnsi="Arial" w:cs="Arial"/>
          <w:color w:val="888888"/>
          <w:sz w:val="21"/>
          <w:szCs w:val="21"/>
        </w:rPr>
      </w:pPr>
      <w:r w:rsidRPr="00766328">
        <w:rPr>
          <w:rFonts w:ascii="Arial" w:eastAsia="Times New Roman" w:hAnsi="Arial" w:cs="Arial"/>
          <w:noProof/>
          <w:color w:val="888888"/>
          <w:sz w:val="21"/>
          <w:szCs w:val="21"/>
        </w:rPr>
        <w:drawing>
          <wp:inline distT="0" distB="0" distL="0" distR="0" wp14:anchorId="746DAFF2" wp14:editId="7919EF78">
            <wp:extent cx="5943600" cy="2693035"/>
            <wp:effectExtent l="0" t="0" r="0" b="0"/>
            <wp:docPr id="27" name="Picture 27"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imeline&#10;&#10;Description automatically generated with medium confidenc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2693035"/>
                    </a:xfrm>
                    <a:prstGeom prst="rect">
                      <a:avLst/>
                    </a:prstGeom>
                    <a:noFill/>
                    <a:ln>
                      <a:noFill/>
                    </a:ln>
                  </pic:spPr>
                </pic:pic>
              </a:graphicData>
            </a:graphic>
          </wp:inline>
        </w:drawing>
      </w:r>
    </w:p>
    <w:p w14:paraId="09AD002A" w14:textId="77777777" w:rsidR="00766328" w:rsidRPr="00766328" w:rsidRDefault="00766328" w:rsidP="00766328">
      <w:pPr>
        <w:shd w:val="clear" w:color="auto" w:fill="E2F2CB"/>
        <w:spacing w:before="150" w:line="600" w:lineRule="atLeast"/>
        <w:outlineLvl w:val="1"/>
        <w:rPr>
          <w:rFonts w:ascii="Arial" w:eastAsia="Times New Roman" w:hAnsi="Arial" w:cs="Arial"/>
          <w:b/>
          <w:bCs/>
          <w:color w:val="4E4E4E"/>
          <w:sz w:val="36"/>
          <w:szCs w:val="36"/>
        </w:rPr>
      </w:pPr>
      <w:r w:rsidRPr="00766328">
        <w:rPr>
          <w:rFonts w:ascii="Arial" w:eastAsia="Times New Roman" w:hAnsi="Arial" w:cs="Arial"/>
          <w:b/>
          <w:bCs/>
          <w:color w:val="4E4E4E"/>
          <w:sz w:val="36"/>
          <w:szCs w:val="36"/>
        </w:rPr>
        <w:t>Locating elements with a known value</w:t>
      </w:r>
    </w:p>
    <w:p w14:paraId="4CEBEE40" w14:textId="77777777" w:rsidR="00766328" w:rsidRPr="00766328" w:rsidRDefault="00766328" w:rsidP="00766328">
      <w:pPr>
        <w:shd w:val="clear" w:color="auto" w:fill="FFFFFF"/>
        <w:spacing w:after="150" w:line="240" w:lineRule="auto"/>
        <w:rPr>
          <w:rFonts w:ascii="Arial" w:eastAsia="Times New Roman" w:hAnsi="Arial" w:cs="Arial"/>
          <w:color w:val="888888"/>
          <w:sz w:val="21"/>
          <w:szCs w:val="21"/>
        </w:rPr>
      </w:pPr>
      <w:r w:rsidRPr="00766328">
        <w:rPr>
          <w:rFonts w:ascii="Arial" w:eastAsia="Times New Roman" w:hAnsi="Arial" w:cs="Arial"/>
          <w:color w:val="888888"/>
          <w:sz w:val="21"/>
          <w:szCs w:val="21"/>
        </w:rPr>
        <w:t>Following syntax can be used for locating elements with a known attribute value.</w:t>
      </w:r>
    </w:p>
    <w:p w14:paraId="121FE06C" w14:textId="77777777" w:rsidR="00766328" w:rsidRPr="00766328" w:rsidRDefault="00766328" w:rsidP="00766328">
      <w:pPr>
        <w:shd w:val="clear" w:color="auto" w:fill="FFFFFF"/>
        <w:spacing w:after="150" w:line="240" w:lineRule="auto"/>
        <w:rPr>
          <w:rFonts w:ascii="Arial" w:eastAsia="Times New Roman" w:hAnsi="Arial" w:cs="Arial"/>
          <w:color w:val="888888"/>
          <w:sz w:val="21"/>
          <w:szCs w:val="21"/>
        </w:rPr>
      </w:pPr>
      <w:proofErr w:type="gramStart"/>
      <w:r w:rsidRPr="00766328">
        <w:rPr>
          <w:rFonts w:ascii="Arial" w:eastAsia="Times New Roman" w:hAnsi="Arial" w:cs="Arial"/>
          <w:b/>
          <w:bCs/>
          <w:color w:val="4E4E4E"/>
          <w:sz w:val="21"/>
          <w:szCs w:val="21"/>
        </w:rPr>
        <w:t>Syntax :</w:t>
      </w:r>
      <w:proofErr w:type="gramEnd"/>
    </w:p>
    <w:p w14:paraId="6BF15A89" w14:textId="77777777" w:rsidR="00766328" w:rsidRPr="00766328" w:rsidRDefault="00766328" w:rsidP="00766328">
      <w:pPr>
        <w:shd w:val="clear" w:color="auto" w:fill="FFFFFF"/>
        <w:spacing w:after="150" w:line="240" w:lineRule="auto"/>
        <w:rPr>
          <w:rFonts w:ascii="Arial" w:eastAsia="Times New Roman" w:hAnsi="Arial" w:cs="Arial"/>
          <w:color w:val="888888"/>
          <w:sz w:val="21"/>
          <w:szCs w:val="21"/>
        </w:rPr>
      </w:pPr>
      <w:r w:rsidRPr="00766328">
        <w:rPr>
          <w:rFonts w:ascii="Consolas" w:eastAsia="Times New Roman" w:hAnsi="Consolas" w:cs="Courier New"/>
          <w:color w:val="DD1144"/>
          <w:sz w:val="18"/>
          <w:szCs w:val="18"/>
          <w:bdr w:val="single" w:sz="6" w:space="2" w:color="E1E1E8" w:frame="1"/>
          <w:shd w:val="clear" w:color="auto" w:fill="F7F7F9"/>
        </w:rPr>
        <w:t>[</w:t>
      </w:r>
      <w:r w:rsidRPr="00766328">
        <w:rPr>
          <w:rFonts w:ascii="Consolas" w:eastAsia="Times New Roman" w:hAnsi="Consolas" w:cs="Courier New"/>
          <w:color w:val="FFCC00"/>
          <w:sz w:val="18"/>
          <w:szCs w:val="18"/>
          <w:bdr w:val="single" w:sz="6" w:space="2" w:color="E1E1E8" w:frame="1"/>
          <w:shd w:val="clear" w:color="auto" w:fill="F7F7F9"/>
        </w:rPr>
        <w:t>attribute-name</w:t>
      </w:r>
      <w:r w:rsidRPr="00766328">
        <w:rPr>
          <w:rFonts w:ascii="Consolas" w:eastAsia="Times New Roman" w:hAnsi="Consolas" w:cs="Courier New"/>
          <w:color w:val="DD1144"/>
          <w:sz w:val="18"/>
          <w:szCs w:val="18"/>
          <w:bdr w:val="single" w:sz="6" w:space="2" w:color="E1E1E8" w:frame="1"/>
          <w:shd w:val="clear" w:color="auto" w:fill="F7F7F9"/>
        </w:rPr>
        <w:t>='</w:t>
      </w:r>
      <w:r w:rsidRPr="00766328">
        <w:rPr>
          <w:rFonts w:ascii="Consolas" w:eastAsia="Times New Roman" w:hAnsi="Consolas" w:cs="Courier New"/>
          <w:color w:val="3366FF"/>
          <w:sz w:val="18"/>
          <w:szCs w:val="18"/>
          <w:bdr w:val="single" w:sz="6" w:space="2" w:color="E1E1E8" w:frame="1"/>
          <w:shd w:val="clear" w:color="auto" w:fill="F7F7F9"/>
        </w:rPr>
        <w:t>attribute-value</w:t>
      </w:r>
      <w:r w:rsidRPr="00766328">
        <w:rPr>
          <w:rFonts w:ascii="Consolas" w:eastAsia="Times New Roman" w:hAnsi="Consolas" w:cs="Courier New"/>
          <w:color w:val="DD1144"/>
          <w:sz w:val="18"/>
          <w:szCs w:val="18"/>
          <w:bdr w:val="single" w:sz="6" w:space="2" w:color="E1E1E8" w:frame="1"/>
          <w:shd w:val="clear" w:color="auto" w:fill="F7F7F9"/>
        </w:rPr>
        <w:t>’]</w:t>
      </w:r>
    </w:p>
    <w:p w14:paraId="252B28AA" w14:textId="53E72F52" w:rsidR="00766328" w:rsidRPr="00766328" w:rsidRDefault="00766328" w:rsidP="00766328">
      <w:pPr>
        <w:shd w:val="clear" w:color="auto" w:fill="FFFFFF"/>
        <w:spacing w:after="150" w:line="240" w:lineRule="auto"/>
        <w:rPr>
          <w:rFonts w:ascii="Arial" w:eastAsia="Times New Roman" w:hAnsi="Arial" w:cs="Arial"/>
          <w:color w:val="888888"/>
          <w:sz w:val="21"/>
          <w:szCs w:val="21"/>
        </w:rPr>
      </w:pPr>
      <w:r w:rsidRPr="00766328">
        <w:rPr>
          <w:rFonts w:ascii="Arial" w:eastAsia="Times New Roman" w:hAnsi="Arial" w:cs="Arial"/>
          <w:noProof/>
          <w:color w:val="888888"/>
          <w:sz w:val="21"/>
          <w:szCs w:val="21"/>
        </w:rPr>
        <w:drawing>
          <wp:inline distT="0" distB="0" distL="0" distR="0" wp14:anchorId="2F03DDDC" wp14:editId="4D731B32">
            <wp:extent cx="4800600" cy="590550"/>
            <wp:effectExtent l="0" t="0" r="0" b="0"/>
            <wp:docPr id="26" name="Picture 2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800600" cy="590550"/>
                    </a:xfrm>
                    <a:prstGeom prst="rect">
                      <a:avLst/>
                    </a:prstGeom>
                    <a:noFill/>
                    <a:ln>
                      <a:noFill/>
                    </a:ln>
                  </pic:spPr>
                </pic:pic>
              </a:graphicData>
            </a:graphic>
          </wp:inline>
        </w:drawing>
      </w:r>
    </w:p>
    <w:p w14:paraId="03C3D502" w14:textId="77777777" w:rsidR="00766328" w:rsidRPr="00766328" w:rsidRDefault="00766328" w:rsidP="00766328">
      <w:pPr>
        <w:shd w:val="clear" w:color="auto" w:fill="FFFFFF"/>
        <w:spacing w:after="150" w:line="240" w:lineRule="auto"/>
        <w:rPr>
          <w:rFonts w:ascii="Arial" w:eastAsia="Times New Roman" w:hAnsi="Arial" w:cs="Arial"/>
          <w:color w:val="888888"/>
          <w:sz w:val="21"/>
          <w:szCs w:val="21"/>
        </w:rPr>
      </w:pPr>
      <w:proofErr w:type="gramStart"/>
      <w:r w:rsidRPr="00766328">
        <w:rPr>
          <w:rFonts w:ascii="Arial" w:eastAsia="Times New Roman" w:hAnsi="Arial" w:cs="Arial"/>
          <w:b/>
          <w:bCs/>
          <w:color w:val="4E4E4E"/>
          <w:sz w:val="21"/>
          <w:szCs w:val="21"/>
        </w:rPr>
        <w:t>Examples :</w:t>
      </w:r>
      <w:proofErr w:type="gramEnd"/>
    </w:p>
    <w:p w14:paraId="0ACF59A3" w14:textId="77777777" w:rsidR="00766328" w:rsidRPr="00766328" w:rsidRDefault="00766328" w:rsidP="00766328">
      <w:pPr>
        <w:shd w:val="clear" w:color="auto" w:fill="FFFFFF"/>
        <w:spacing w:after="150" w:line="240" w:lineRule="auto"/>
        <w:rPr>
          <w:rFonts w:ascii="Arial" w:eastAsia="Times New Roman" w:hAnsi="Arial" w:cs="Arial"/>
          <w:color w:val="888888"/>
          <w:sz w:val="21"/>
          <w:szCs w:val="21"/>
        </w:rPr>
      </w:pPr>
      <w:r w:rsidRPr="00766328">
        <w:rPr>
          <w:rFonts w:ascii="Arial" w:eastAsia="Times New Roman" w:hAnsi="Arial" w:cs="Arial"/>
          <w:color w:val="888888"/>
          <w:sz w:val="21"/>
          <w:szCs w:val="21"/>
        </w:rPr>
        <w:t>Let’s see how to locate the username field using the syntax. </w:t>
      </w:r>
    </w:p>
    <w:p w14:paraId="4FAE86A0" w14:textId="7E8631CD" w:rsidR="00766328" w:rsidRPr="00766328" w:rsidRDefault="00766328" w:rsidP="00766328">
      <w:pPr>
        <w:numPr>
          <w:ilvl w:val="0"/>
          <w:numId w:val="3"/>
        </w:numPr>
        <w:shd w:val="clear" w:color="auto" w:fill="FFFFFF"/>
        <w:spacing w:before="100" w:beforeAutospacing="1" w:after="100" w:afterAutospacing="1" w:line="300" w:lineRule="atLeast"/>
        <w:rPr>
          <w:rFonts w:ascii="Arial" w:eastAsia="Times New Roman" w:hAnsi="Arial" w:cs="Arial"/>
          <w:color w:val="888888"/>
          <w:sz w:val="21"/>
          <w:szCs w:val="21"/>
        </w:rPr>
      </w:pPr>
      <w:r w:rsidRPr="00766328">
        <w:rPr>
          <w:rFonts w:ascii="Arial" w:eastAsia="Times New Roman" w:hAnsi="Arial" w:cs="Arial"/>
          <w:color w:val="888888"/>
          <w:sz w:val="21"/>
          <w:szCs w:val="21"/>
        </w:rPr>
        <w:lastRenderedPageBreak/>
        <w:t>[</w:t>
      </w:r>
      <w:r w:rsidRPr="00766328">
        <w:rPr>
          <w:rFonts w:ascii="Arial" w:eastAsia="Times New Roman" w:hAnsi="Arial" w:cs="Arial"/>
          <w:color w:val="FFCC00"/>
          <w:sz w:val="21"/>
          <w:szCs w:val="21"/>
        </w:rPr>
        <w:t>id</w:t>
      </w:r>
      <w:proofErr w:type="gramStart"/>
      <w:r w:rsidRPr="00766328">
        <w:rPr>
          <w:rFonts w:ascii="Arial" w:eastAsia="Times New Roman" w:hAnsi="Arial" w:cs="Arial"/>
          <w:color w:val="888888"/>
          <w:sz w:val="21"/>
          <w:szCs w:val="21"/>
        </w:rPr>
        <w:t>=</w:t>
      </w:r>
      <w:r w:rsidR="00B71F51">
        <w:rPr>
          <w:rFonts w:ascii="Arial" w:eastAsia="Times New Roman" w:hAnsi="Arial" w:cs="Arial"/>
          <w:color w:val="888888"/>
          <w:sz w:val="21"/>
          <w:szCs w:val="21"/>
        </w:rPr>
        <w:t>”</w:t>
      </w:r>
      <w:proofErr w:type="spellStart"/>
      <w:r w:rsidRPr="00766328">
        <w:rPr>
          <w:rFonts w:ascii="Arial" w:eastAsia="Times New Roman" w:hAnsi="Arial" w:cs="Arial"/>
          <w:color w:val="3366FF"/>
          <w:sz w:val="21"/>
          <w:szCs w:val="21"/>
        </w:rPr>
        <w:t>txtUsername</w:t>
      </w:r>
      <w:proofErr w:type="spellEnd"/>
      <w:proofErr w:type="gramEnd"/>
      <w:r w:rsidR="00B71F51">
        <w:rPr>
          <w:rFonts w:ascii="Arial" w:eastAsia="Times New Roman" w:hAnsi="Arial" w:cs="Arial"/>
          <w:color w:val="888888"/>
          <w:sz w:val="21"/>
          <w:szCs w:val="21"/>
        </w:rPr>
        <w:t>”</w:t>
      </w:r>
      <w:r w:rsidRPr="00766328">
        <w:rPr>
          <w:rFonts w:ascii="Arial" w:eastAsia="Times New Roman" w:hAnsi="Arial" w:cs="Arial"/>
          <w:color w:val="888888"/>
          <w:sz w:val="21"/>
          <w:szCs w:val="21"/>
        </w:rPr>
        <w:t>]</w:t>
      </w:r>
    </w:p>
    <w:p w14:paraId="756F7BBE" w14:textId="77777777" w:rsidR="00766328" w:rsidRPr="00766328" w:rsidRDefault="00766328" w:rsidP="00766328">
      <w:pPr>
        <w:numPr>
          <w:ilvl w:val="0"/>
          <w:numId w:val="3"/>
        </w:numPr>
        <w:shd w:val="clear" w:color="auto" w:fill="FFFFFF"/>
        <w:spacing w:before="100" w:beforeAutospacing="1" w:after="100" w:afterAutospacing="1" w:line="300" w:lineRule="atLeast"/>
        <w:rPr>
          <w:rFonts w:ascii="Arial" w:eastAsia="Times New Roman" w:hAnsi="Arial" w:cs="Arial"/>
          <w:color w:val="888888"/>
          <w:sz w:val="21"/>
          <w:szCs w:val="21"/>
        </w:rPr>
      </w:pPr>
      <w:r w:rsidRPr="00766328">
        <w:rPr>
          <w:rFonts w:ascii="Arial" w:eastAsia="Times New Roman" w:hAnsi="Arial" w:cs="Arial"/>
          <w:color w:val="888888"/>
          <w:sz w:val="21"/>
          <w:szCs w:val="21"/>
        </w:rPr>
        <w:t>[</w:t>
      </w:r>
      <w:r w:rsidRPr="00766328">
        <w:rPr>
          <w:rFonts w:ascii="Arial" w:eastAsia="Times New Roman" w:hAnsi="Arial" w:cs="Arial"/>
          <w:color w:val="FFCC00"/>
          <w:sz w:val="21"/>
          <w:szCs w:val="21"/>
        </w:rPr>
        <w:t>name</w:t>
      </w:r>
      <w:r w:rsidRPr="00766328">
        <w:rPr>
          <w:rFonts w:ascii="Arial" w:eastAsia="Times New Roman" w:hAnsi="Arial" w:cs="Arial"/>
          <w:color w:val="888888"/>
          <w:sz w:val="21"/>
          <w:szCs w:val="21"/>
        </w:rPr>
        <w:t>=’</w:t>
      </w:r>
      <w:proofErr w:type="spellStart"/>
      <w:r w:rsidRPr="00766328">
        <w:rPr>
          <w:rFonts w:ascii="Arial" w:eastAsia="Times New Roman" w:hAnsi="Arial" w:cs="Arial"/>
          <w:color w:val="3366FF"/>
          <w:sz w:val="21"/>
          <w:szCs w:val="21"/>
        </w:rPr>
        <w:t>txtUsername</w:t>
      </w:r>
      <w:proofErr w:type="spellEnd"/>
      <w:r w:rsidRPr="00766328">
        <w:rPr>
          <w:rFonts w:ascii="Arial" w:eastAsia="Times New Roman" w:hAnsi="Arial" w:cs="Arial"/>
          <w:color w:val="888888"/>
          <w:sz w:val="21"/>
          <w:szCs w:val="21"/>
        </w:rPr>
        <w:t>’]</w:t>
      </w:r>
    </w:p>
    <w:p w14:paraId="50EB1D23" w14:textId="77777777" w:rsidR="00766328" w:rsidRPr="00766328" w:rsidRDefault="00766328" w:rsidP="00766328">
      <w:pPr>
        <w:numPr>
          <w:ilvl w:val="0"/>
          <w:numId w:val="3"/>
        </w:numPr>
        <w:shd w:val="clear" w:color="auto" w:fill="FFFFFF"/>
        <w:spacing w:before="100" w:beforeAutospacing="1" w:after="100" w:afterAutospacing="1" w:line="300" w:lineRule="atLeast"/>
        <w:rPr>
          <w:rFonts w:ascii="Arial" w:eastAsia="Times New Roman" w:hAnsi="Arial" w:cs="Arial"/>
          <w:color w:val="888888"/>
          <w:sz w:val="21"/>
          <w:szCs w:val="21"/>
        </w:rPr>
      </w:pPr>
      <w:r w:rsidRPr="00766328">
        <w:rPr>
          <w:rFonts w:ascii="Arial" w:eastAsia="Times New Roman" w:hAnsi="Arial" w:cs="Arial"/>
          <w:color w:val="FF0000"/>
          <w:sz w:val="21"/>
          <w:szCs w:val="21"/>
        </w:rPr>
        <w:t>[type=’text’]</w:t>
      </w:r>
    </w:p>
    <w:p w14:paraId="66C99DF5" w14:textId="77777777" w:rsidR="00766328" w:rsidRPr="00766328" w:rsidRDefault="00766328" w:rsidP="00766328">
      <w:pPr>
        <w:shd w:val="clear" w:color="auto" w:fill="FFFFFF"/>
        <w:spacing w:after="150" w:line="240" w:lineRule="auto"/>
        <w:rPr>
          <w:rFonts w:ascii="Arial" w:eastAsia="Times New Roman" w:hAnsi="Arial" w:cs="Arial"/>
          <w:color w:val="888888"/>
          <w:sz w:val="21"/>
          <w:szCs w:val="21"/>
        </w:rPr>
      </w:pPr>
      <w:r w:rsidRPr="00766328">
        <w:rPr>
          <w:rFonts w:ascii="Arial" w:eastAsia="Times New Roman" w:hAnsi="Arial" w:cs="Arial"/>
          <w:color w:val="888888"/>
          <w:sz w:val="21"/>
          <w:szCs w:val="21"/>
        </w:rPr>
        <w:t xml:space="preserve">The third option should not be used if you want a select an element uniquely even though it is a valid syntax. There could be many such elements and Selenium will not be able to locate target element uniquely. Selenium will return the first element with the given CSS when </w:t>
      </w:r>
      <w:proofErr w:type="spellStart"/>
      <w:r w:rsidRPr="00766328">
        <w:rPr>
          <w:rFonts w:ascii="Arial" w:eastAsia="Times New Roman" w:hAnsi="Arial" w:cs="Arial"/>
          <w:color w:val="888888"/>
          <w:sz w:val="21"/>
          <w:szCs w:val="21"/>
        </w:rPr>
        <w:t>findElement</w:t>
      </w:r>
      <w:proofErr w:type="spellEnd"/>
      <w:r w:rsidRPr="00766328">
        <w:rPr>
          <w:rFonts w:ascii="Arial" w:eastAsia="Times New Roman" w:hAnsi="Arial" w:cs="Arial"/>
          <w:color w:val="888888"/>
          <w:sz w:val="21"/>
          <w:szCs w:val="21"/>
        </w:rPr>
        <w:t xml:space="preserve"> method is called. </w:t>
      </w:r>
    </w:p>
    <w:p w14:paraId="5FBD9C77" w14:textId="77777777" w:rsidR="00766328" w:rsidRPr="00766328" w:rsidRDefault="00766328" w:rsidP="00766328">
      <w:pPr>
        <w:shd w:val="clear" w:color="auto" w:fill="FFFFFF"/>
        <w:spacing w:after="150" w:line="240" w:lineRule="auto"/>
        <w:rPr>
          <w:rFonts w:ascii="Arial" w:eastAsia="Times New Roman" w:hAnsi="Arial" w:cs="Arial"/>
          <w:color w:val="888888"/>
          <w:sz w:val="21"/>
          <w:szCs w:val="21"/>
        </w:rPr>
      </w:pPr>
      <w:r w:rsidRPr="00766328">
        <w:rPr>
          <w:rFonts w:ascii="Arial" w:eastAsia="Times New Roman" w:hAnsi="Arial" w:cs="Arial"/>
          <w:color w:val="888888"/>
          <w:sz w:val="21"/>
          <w:szCs w:val="21"/>
        </w:rPr>
        <w:t xml:space="preserve">As you know in real life we use unique names  (or IDs) to locate a person in a group. As you know it is not possible to locate a person distinctly by name Mohammed in a </w:t>
      </w:r>
      <w:proofErr w:type="spellStart"/>
      <w:r w:rsidRPr="00766328">
        <w:rPr>
          <w:rFonts w:ascii="Arial" w:eastAsia="Times New Roman" w:hAnsi="Arial" w:cs="Arial"/>
          <w:color w:val="888888"/>
          <w:sz w:val="21"/>
          <w:szCs w:val="21"/>
        </w:rPr>
        <w:t>muslim</w:t>
      </w:r>
      <w:proofErr w:type="spellEnd"/>
      <w:r w:rsidRPr="00766328">
        <w:rPr>
          <w:rFonts w:ascii="Arial" w:eastAsia="Times New Roman" w:hAnsi="Arial" w:cs="Arial"/>
          <w:color w:val="888888"/>
          <w:sz w:val="21"/>
          <w:szCs w:val="21"/>
        </w:rPr>
        <w:t xml:space="preserve"> community. You will have to use some other name to locate a person uniquely. </w:t>
      </w:r>
    </w:p>
    <w:p w14:paraId="0828609E" w14:textId="77777777" w:rsidR="00766328" w:rsidRPr="00766328" w:rsidRDefault="00766328" w:rsidP="00766328">
      <w:pPr>
        <w:shd w:val="clear" w:color="auto" w:fill="FFFFFF"/>
        <w:spacing w:after="150" w:line="240" w:lineRule="auto"/>
        <w:rPr>
          <w:rFonts w:ascii="Arial" w:eastAsia="Times New Roman" w:hAnsi="Arial" w:cs="Arial"/>
          <w:color w:val="888888"/>
          <w:sz w:val="21"/>
          <w:szCs w:val="21"/>
        </w:rPr>
      </w:pPr>
      <w:r w:rsidRPr="00766328">
        <w:rPr>
          <w:rFonts w:ascii="Arial" w:eastAsia="Times New Roman" w:hAnsi="Arial" w:cs="Arial"/>
          <w:color w:val="888888"/>
          <w:sz w:val="21"/>
          <w:szCs w:val="21"/>
        </w:rPr>
        <w:t xml:space="preserve">If you are interested in all the elements with the common attribute you may use the syntax with </w:t>
      </w:r>
      <w:proofErr w:type="spellStart"/>
      <w:r w:rsidRPr="00766328">
        <w:rPr>
          <w:rFonts w:ascii="Arial" w:eastAsia="Times New Roman" w:hAnsi="Arial" w:cs="Arial"/>
          <w:color w:val="888888"/>
          <w:sz w:val="21"/>
          <w:szCs w:val="21"/>
        </w:rPr>
        <w:t>findElements</w:t>
      </w:r>
      <w:proofErr w:type="spellEnd"/>
      <w:r w:rsidRPr="00766328">
        <w:rPr>
          <w:rFonts w:ascii="Arial" w:eastAsia="Times New Roman" w:hAnsi="Arial" w:cs="Arial"/>
          <w:color w:val="888888"/>
          <w:sz w:val="21"/>
          <w:szCs w:val="21"/>
        </w:rPr>
        <w:t xml:space="preserve"> method and iterate through the elements.</w:t>
      </w:r>
    </w:p>
    <w:p w14:paraId="100F49A5" w14:textId="77777777" w:rsidR="00766328" w:rsidRPr="00766328" w:rsidRDefault="00766328" w:rsidP="00766328">
      <w:pPr>
        <w:shd w:val="clear" w:color="auto" w:fill="E2F2CB"/>
        <w:spacing w:before="150" w:line="600" w:lineRule="atLeast"/>
        <w:outlineLvl w:val="1"/>
        <w:rPr>
          <w:rFonts w:ascii="Arial" w:eastAsia="Times New Roman" w:hAnsi="Arial" w:cs="Arial"/>
          <w:b/>
          <w:bCs/>
          <w:color w:val="4E4E4E"/>
          <w:sz w:val="36"/>
          <w:szCs w:val="36"/>
        </w:rPr>
      </w:pPr>
      <w:r w:rsidRPr="00766328">
        <w:rPr>
          <w:rFonts w:ascii="Arial" w:eastAsia="Times New Roman" w:hAnsi="Arial" w:cs="Arial"/>
          <w:b/>
          <w:bCs/>
          <w:color w:val="4E4E4E"/>
          <w:sz w:val="36"/>
          <w:szCs w:val="36"/>
        </w:rPr>
        <w:t>Locating elements with known tag-name and an attributes</w:t>
      </w:r>
    </w:p>
    <w:p w14:paraId="3588F3EB" w14:textId="77777777" w:rsidR="00766328" w:rsidRPr="00766328" w:rsidRDefault="00766328" w:rsidP="00766328">
      <w:pPr>
        <w:shd w:val="clear" w:color="auto" w:fill="FFFFFF"/>
        <w:spacing w:after="150" w:line="240" w:lineRule="auto"/>
        <w:rPr>
          <w:rFonts w:ascii="Arial" w:eastAsia="Times New Roman" w:hAnsi="Arial" w:cs="Arial"/>
          <w:color w:val="888888"/>
          <w:sz w:val="21"/>
          <w:szCs w:val="21"/>
        </w:rPr>
      </w:pPr>
      <w:r w:rsidRPr="00766328">
        <w:rPr>
          <w:rFonts w:ascii="Arial" w:eastAsia="Times New Roman" w:hAnsi="Arial" w:cs="Arial"/>
          <w:color w:val="888888"/>
          <w:sz w:val="21"/>
          <w:szCs w:val="21"/>
        </w:rPr>
        <w:t>The following can be used for locating elements with a known tag-name and their attributes’ value.</w:t>
      </w:r>
    </w:p>
    <w:p w14:paraId="620241F4" w14:textId="77777777" w:rsidR="00766328" w:rsidRPr="00766328" w:rsidRDefault="00766328" w:rsidP="00766328">
      <w:pPr>
        <w:shd w:val="clear" w:color="auto" w:fill="FFFFFF"/>
        <w:spacing w:after="150" w:line="240" w:lineRule="auto"/>
        <w:rPr>
          <w:rFonts w:ascii="Arial" w:eastAsia="Times New Roman" w:hAnsi="Arial" w:cs="Arial"/>
          <w:color w:val="888888"/>
          <w:sz w:val="21"/>
          <w:szCs w:val="21"/>
        </w:rPr>
      </w:pPr>
      <w:r w:rsidRPr="00766328">
        <w:rPr>
          <w:rFonts w:ascii="Arial" w:eastAsia="Times New Roman" w:hAnsi="Arial" w:cs="Arial"/>
          <w:b/>
          <w:bCs/>
          <w:color w:val="4E4E4E"/>
          <w:sz w:val="21"/>
          <w:szCs w:val="21"/>
        </w:rPr>
        <w:t>Syntax:</w:t>
      </w:r>
    </w:p>
    <w:p w14:paraId="0BA927B4" w14:textId="77777777" w:rsidR="00766328" w:rsidRPr="00766328" w:rsidRDefault="00766328" w:rsidP="00766328">
      <w:pPr>
        <w:shd w:val="clear" w:color="auto" w:fill="FFFFFF"/>
        <w:spacing w:line="240" w:lineRule="auto"/>
        <w:rPr>
          <w:rFonts w:ascii="Arial" w:eastAsia="Times New Roman" w:hAnsi="Arial" w:cs="Arial"/>
          <w:color w:val="ADADAD"/>
          <w:sz w:val="26"/>
          <w:szCs w:val="26"/>
        </w:rPr>
      </w:pPr>
      <w:r w:rsidRPr="00766328">
        <w:rPr>
          <w:rFonts w:ascii="Consolas" w:eastAsia="Times New Roman" w:hAnsi="Consolas" w:cs="Courier New"/>
          <w:color w:val="800080"/>
          <w:sz w:val="18"/>
          <w:szCs w:val="18"/>
          <w:bdr w:val="single" w:sz="6" w:space="2" w:color="E1E1E8" w:frame="1"/>
          <w:shd w:val="clear" w:color="auto" w:fill="F7F7F9"/>
        </w:rPr>
        <w:t>tag-name</w:t>
      </w:r>
      <w:r w:rsidRPr="00766328">
        <w:rPr>
          <w:rFonts w:ascii="Consolas" w:eastAsia="Times New Roman" w:hAnsi="Consolas" w:cs="Courier New"/>
          <w:color w:val="DD1144"/>
          <w:sz w:val="18"/>
          <w:szCs w:val="18"/>
          <w:bdr w:val="single" w:sz="6" w:space="2" w:color="E1E1E8" w:frame="1"/>
          <w:shd w:val="clear" w:color="auto" w:fill="F7F7F9"/>
        </w:rPr>
        <w:t>[</w:t>
      </w:r>
      <w:r w:rsidRPr="00766328">
        <w:rPr>
          <w:rFonts w:ascii="Consolas" w:eastAsia="Times New Roman" w:hAnsi="Consolas" w:cs="Courier New"/>
          <w:color w:val="FFCC00"/>
          <w:sz w:val="18"/>
          <w:szCs w:val="18"/>
          <w:bdr w:val="single" w:sz="6" w:space="2" w:color="E1E1E8" w:frame="1"/>
          <w:shd w:val="clear" w:color="auto" w:fill="F7F7F9"/>
        </w:rPr>
        <w:t>attribute-name</w:t>
      </w:r>
      <w:r w:rsidRPr="00766328">
        <w:rPr>
          <w:rFonts w:ascii="Consolas" w:eastAsia="Times New Roman" w:hAnsi="Consolas" w:cs="Courier New"/>
          <w:color w:val="DD1144"/>
          <w:sz w:val="18"/>
          <w:szCs w:val="18"/>
          <w:bdr w:val="single" w:sz="6" w:space="2" w:color="E1E1E8" w:frame="1"/>
          <w:shd w:val="clear" w:color="auto" w:fill="F7F7F9"/>
        </w:rPr>
        <w:t>='</w:t>
      </w:r>
      <w:r w:rsidRPr="00766328">
        <w:rPr>
          <w:rFonts w:ascii="Consolas" w:eastAsia="Times New Roman" w:hAnsi="Consolas" w:cs="Courier New"/>
          <w:color w:val="3366FF"/>
          <w:sz w:val="18"/>
          <w:szCs w:val="18"/>
          <w:bdr w:val="single" w:sz="6" w:space="2" w:color="E1E1E8" w:frame="1"/>
          <w:shd w:val="clear" w:color="auto" w:fill="F7F7F9"/>
        </w:rPr>
        <w:t>attribute-value'</w:t>
      </w:r>
      <w:r w:rsidRPr="00766328">
        <w:rPr>
          <w:rFonts w:ascii="Consolas" w:eastAsia="Times New Roman" w:hAnsi="Consolas" w:cs="Courier New"/>
          <w:color w:val="DD1144"/>
          <w:sz w:val="18"/>
          <w:szCs w:val="18"/>
          <w:bdr w:val="single" w:sz="6" w:space="2" w:color="E1E1E8" w:frame="1"/>
          <w:shd w:val="clear" w:color="auto" w:fill="F7F7F9"/>
        </w:rPr>
        <w:t>]</w:t>
      </w:r>
    </w:p>
    <w:p w14:paraId="7364D3BE" w14:textId="787C1A9C" w:rsidR="00766328" w:rsidRPr="00766328" w:rsidRDefault="00766328" w:rsidP="00766328">
      <w:pPr>
        <w:shd w:val="clear" w:color="auto" w:fill="FFFFFF"/>
        <w:spacing w:after="150" w:line="240" w:lineRule="auto"/>
        <w:rPr>
          <w:rFonts w:ascii="Arial" w:eastAsia="Times New Roman" w:hAnsi="Arial" w:cs="Arial"/>
          <w:color w:val="888888"/>
          <w:sz w:val="21"/>
          <w:szCs w:val="21"/>
        </w:rPr>
      </w:pPr>
      <w:r w:rsidRPr="00766328">
        <w:rPr>
          <w:rFonts w:ascii="Arial" w:eastAsia="Times New Roman" w:hAnsi="Arial" w:cs="Arial"/>
          <w:noProof/>
          <w:color w:val="888888"/>
          <w:sz w:val="21"/>
          <w:szCs w:val="21"/>
        </w:rPr>
        <w:drawing>
          <wp:inline distT="0" distB="0" distL="0" distR="0" wp14:anchorId="42632002" wp14:editId="5E5EDE1E">
            <wp:extent cx="4800600" cy="590550"/>
            <wp:effectExtent l="0" t="0" r="0" b="0"/>
            <wp:docPr id="25" name="Picture 2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800600" cy="590550"/>
                    </a:xfrm>
                    <a:prstGeom prst="rect">
                      <a:avLst/>
                    </a:prstGeom>
                    <a:noFill/>
                    <a:ln>
                      <a:noFill/>
                    </a:ln>
                  </pic:spPr>
                </pic:pic>
              </a:graphicData>
            </a:graphic>
          </wp:inline>
        </w:drawing>
      </w:r>
    </w:p>
    <w:p w14:paraId="7E1C186E" w14:textId="77777777" w:rsidR="00766328" w:rsidRPr="00766328" w:rsidRDefault="00766328" w:rsidP="00766328">
      <w:pPr>
        <w:shd w:val="clear" w:color="auto" w:fill="FFFFFF"/>
        <w:spacing w:after="150" w:line="240" w:lineRule="auto"/>
        <w:rPr>
          <w:rFonts w:ascii="Arial" w:eastAsia="Times New Roman" w:hAnsi="Arial" w:cs="Arial"/>
          <w:color w:val="888888"/>
          <w:sz w:val="21"/>
          <w:szCs w:val="21"/>
        </w:rPr>
      </w:pPr>
      <w:proofErr w:type="gramStart"/>
      <w:r w:rsidRPr="00766328">
        <w:rPr>
          <w:rFonts w:ascii="Arial" w:eastAsia="Times New Roman" w:hAnsi="Arial" w:cs="Arial"/>
          <w:b/>
          <w:bCs/>
          <w:color w:val="4E4E4E"/>
          <w:sz w:val="21"/>
          <w:szCs w:val="21"/>
        </w:rPr>
        <w:t>Examples :</w:t>
      </w:r>
      <w:proofErr w:type="gramEnd"/>
    </w:p>
    <w:p w14:paraId="16E23045" w14:textId="77777777" w:rsidR="00766328" w:rsidRPr="00766328" w:rsidRDefault="00766328" w:rsidP="00766328">
      <w:pPr>
        <w:numPr>
          <w:ilvl w:val="0"/>
          <w:numId w:val="4"/>
        </w:numPr>
        <w:shd w:val="clear" w:color="auto" w:fill="FFFFFF"/>
        <w:spacing w:before="100" w:beforeAutospacing="1" w:after="100" w:afterAutospacing="1" w:line="300" w:lineRule="atLeast"/>
        <w:rPr>
          <w:rFonts w:ascii="Arial" w:eastAsia="Times New Roman" w:hAnsi="Arial" w:cs="Arial"/>
          <w:color w:val="888888"/>
          <w:sz w:val="21"/>
          <w:szCs w:val="21"/>
        </w:rPr>
      </w:pPr>
      <w:r w:rsidRPr="00766328">
        <w:rPr>
          <w:rFonts w:ascii="Arial" w:eastAsia="Times New Roman" w:hAnsi="Arial" w:cs="Arial"/>
          <w:color w:val="800080"/>
          <w:sz w:val="21"/>
          <w:szCs w:val="21"/>
        </w:rPr>
        <w:t>input</w:t>
      </w:r>
      <w:r w:rsidRPr="00766328">
        <w:rPr>
          <w:rFonts w:ascii="Arial" w:eastAsia="Times New Roman" w:hAnsi="Arial" w:cs="Arial"/>
          <w:color w:val="888888"/>
          <w:sz w:val="21"/>
          <w:szCs w:val="21"/>
        </w:rPr>
        <w:t>[</w:t>
      </w:r>
      <w:r w:rsidRPr="00766328">
        <w:rPr>
          <w:rFonts w:ascii="Arial" w:eastAsia="Times New Roman" w:hAnsi="Arial" w:cs="Arial"/>
          <w:color w:val="FFCC00"/>
          <w:sz w:val="21"/>
          <w:szCs w:val="21"/>
        </w:rPr>
        <w:t>id</w:t>
      </w:r>
      <w:r w:rsidRPr="00766328">
        <w:rPr>
          <w:rFonts w:ascii="Arial" w:eastAsia="Times New Roman" w:hAnsi="Arial" w:cs="Arial"/>
          <w:color w:val="888888"/>
          <w:sz w:val="21"/>
          <w:szCs w:val="21"/>
        </w:rPr>
        <w:t>=’</w:t>
      </w:r>
      <w:proofErr w:type="spellStart"/>
      <w:r w:rsidRPr="00766328">
        <w:rPr>
          <w:rFonts w:ascii="Arial" w:eastAsia="Times New Roman" w:hAnsi="Arial" w:cs="Arial"/>
          <w:color w:val="3366FF"/>
          <w:sz w:val="21"/>
          <w:szCs w:val="21"/>
        </w:rPr>
        <w:t>txtUsername</w:t>
      </w:r>
      <w:proofErr w:type="spellEnd"/>
      <w:r w:rsidRPr="00766328">
        <w:rPr>
          <w:rFonts w:ascii="Arial" w:eastAsia="Times New Roman" w:hAnsi="Arial" w:cs="Arial"/>
          <w:color w:val="3366FF"/>
          <w:sz w:val="21"/>
          <w:szCs w:val="21"/>
        </w:rPr>
        <w:t>’</w:t>
      </w:r>
      <w:r w:rsidRPr="00766328">
        <w:rPr>
          <w:rFonts w:ascii="Arial" w:eastAsia="Times New Roman" w:hAnsi="Arial" w:cs="Arial"/>
          <w:color w:val="888888"/>
          <w:sz w:val="21"/>
          <w:szCs w:val="21"/>
        </w:rPr>
        <w:t>]</w:t>
      </w:r>
    </w:p>
    <w:p w14:paraId="7E6287BA" w14:textId="77777777" w:rsidR="00766328" w:rsidRPr="00766328" w:rsidRDefault="00766328" w:rsidP="00766328">
      <w:pPr>
        <w:numPr>
          <w:ilvl w:val="0"/>
          <w:numId w:val="4"/>
        </w:numPr>
        <w:shd w:val="clear" w:color="auto" w:fill="FFFFFF"/>
        <w:spacing w:before="100" w:beforeAutospacing="1" w:after="100" w:afterAutospacing="1" w:line="300" w:lineRule="atLeast"/>
        <w:rPr>
          <w:rFonts w:ascii="Arial" w:eastAsia="Times New Roman" w:hAnsi="Arial" w:cs="Arial"/>
          <w:color w:val="888888"/>
          <w:sz w:val="21"/>
          <w:szCs w:val="21"/>
        </w:rPr>
      </w:pPr>
      <w:r w:rsidRPr="00766328">
        <w:rPr>
          <w:rFonts w:ascii="Arial" w:eastAsia="Times New Roman" w:hAnsi="Arial" w:cs="Arial"/>
          <w:color w:val="800080"/>
          <w:sz w:val="21"/>
          <w:szCs w:val="21"/>
        </w:rPr>
        <w:t>input</w:t>
      </w:r>
      <w:r w:rsidRPr="00766328">
        <w:rPr>
          <w:rFonts w:ascii="Arial" w:eastAsia="Times New Roman" w:hAnsi="Arial" w:cs="Arial"/>
          <w:color w:val="888888"/>
          <w:sz w:val="21"/>
          <w:szCs w:val="21"/>
        </w:rPr>
        <w:t>[</w:t>
      </w:r>
      <w:r w:rsidRPr="00766328">
        <w:rPr>
          <w:rFonts w:ascii="Arial" w:eastAsia="Times New Roman" w:hAnsi="Arial" w:cs="Arial"/>
          <w:color w:val="FFCC00"/>
          <w:sz w:val="21"/>
          <w:szCs w:val="21"/>
        </w:rPr>
        <w:t>name</w:t>
      </w:r>
      <w:r w:rsidRPr="00766328">
        <w:rPr>
          <w:rFonts w:ascii="Arial" w:eastAsia="Times New Roman" w:hAnsi="Arial" w:cs="Arial"/>
          <w:color w:val="888888"/>
          <w:sz w:val="21"/>
          <w:szCs w:val="21"/>
        </w:rPr>
        <w:t>=’</w:t>
      </w:r>
      <w:proofErr w:type="spellStart"/>
      <w:r w:rsidRPr="00766328">
        <w:rPr>
          <w:rFonts w:ascii="Arial" w:eastAsia="Times New Roman" w:hAnsi="Arial" w:cs="Arial"/>
          <w:color w:val="3366FF"/>
          <w:sz w:val="21"/>
          <w:szCs w:val="21"/>
        </w:rPr>
        <w:t>txtUsername</w:t>
      </w:r>
      <w:proofErr w:type="spellEnd"/>
      <w:r w:rsidRPr="00766328">
        <w:rPr>
          <w:rFonts w:ascii="Arial" w:eastAsia="Times New Roman" w:hAnsi="Arial" w:cs="Arial"/>
          <w:color w:val="3366FF"/>
          <w:sz w:val="21"/>
          <w:szCs w:val="21"/>
        </w:rPr>
        <w:t>’</w:t>
      </w:r>
      <w:r w:rsidRPr="00766328">
        <w:rPr>
          <w:rFonts w:ascii="Arial" w:eastAsia="Times New Roman" w:hAnsi="Arial" w:cs="Arial"/>
          <w:color w:val="888888"/>
          <w:sz w:val="21"/>
          <w:szCs w:val="21"/>
        </w:rPr>
        <w:t>]</w:t>
      </w:r>
    </w:p>
    <w:p w14:paraId="24FDE169" w14:textId="77777777" w:rsidR="00766328" w:rsidRPr="00766328" w:rsidRDefault="00766328" w:rsidP="00766328">
      <w:pPr>
        <w:numPr>
          <w:ilvl w:val="0"/>
          <w:numId w:val="4"/>
        </w:numPr>
        <w:shd w:val="clear" w:color="auto" w:fill="FFFFFF"/>
        <w:spacing w:before="100" w:beforeAutospacing="1" w:after="100" w:afterAutospacing="1" w:line="300" w:lineRule="atLeast"/>
        <w:rPr>
          <w:rFonts w:ascii="Arial" w:eastAsia="Times New Roman" w:hAnsi="Arial" w:cs="Arial"/>
          <w:color w:val="888888"/>
          <w:sz w:val="21"/>
          <w:szCs w:val="21"/>
        </w:rPr>
      </w:pPr>
      <w:r w:rsidRPr="00766328">
        <w:rPr>
          <w:rFonts w:ascii="Arial" w:eastAsia="Times New Roman" w:hAnsi="Arial" w:cs="Arial"/>
          <w:color w:val="FF0000"/>
          <w:sz w:val="21"/>
          <w:szCs w:val="21"/>
        </w:rPr>
        <w:t>input[type=’text’]</w:t>
      </w:r>
    </w:p>
    <w:p w14:paraId="3ABD2FEB" w14:textId="77777777" w:rsidR="00766328" w:rsidRPr="00766328" w:rsidRDefault="00766328" w:rsidP="00766328">
      <w:pPr>
        <w:shd w:val="clear" w:color="auto" w:fill="FFFFFF"/>
        <w:spacing w:after="150" w:line="240" w:lineRule="auto"/>
        <w:rPr>
          <w:rFonts w:ascii="Arial" w:eastAsia="Times New Roman" w:hAnsi="Arial" w:cs="Arial"/>
          <w:color w:val="888888"/>
          <w:sz w:val="21"/>
          <w:szCs w:val="21"/>
        </w:rPr>
      </w:pPr>
      <w:r w:rsidRPr="00766328">
        <w:rPr>
          <w:rFonts w:ascii="Arial" w:eastAsia="Times New Roman" w:hAnsi="Arial" w:cs="Arial"/>
          <w:b/>
          <w:bCs/>
          <w:color w:val="4E4E4E"/>
          <w:sz w:val="21"/>
          <w:szCs w:val="21"/>
        </w:rPr>
        <w:t>Note </w:t>
      </w:r>
    </w:p>
    <w:p w14:paraId="06E41BBF" w14:textId="77777777" w:rsidR="00766328" w:rsidRPr="00766328" w:rsidRDefault="00766328" w:rsidP="00766328">
      <w:pPr>
        <w:numPr>
          <w:ilvl w:val="0"/>
          <w:numId w:val="5"/>
        </w:numPr>
        <w:shd w:val="clear" w:color="auto" w:fill="FFFFFF"/>
        <w:spacing w:before="100" w:beforeAutospacing="1" w:after="100" w:afterAutospacing="1" w:line="300" w:lineRule="atLeast"/>
        <w:ind w:left="1095"/>
        <w:rPr>
          <w:rFonts w:ascii="Arial" w:eastAsia="Times New Roman" w:hAnsi="Arial" w:cs="Arial"/>
          <w:color w:val="888888"/>
          <w:sz w:val="21"/>
          <w:szCs w:val="21"/>
        </w:rPr>
      </w:pPr>
      <w:r w:rsidRPr="00766328">
        <w:rPr>
          <w:rFonts w:ascii="Arial" w:eastAsia="Times New Roman" w:hAnsi="Arial" w:cs="Arial"/>
          <w:color w:val="888888"/>
          <w:sz w:val="21"/>
          <w:szCs w:val="21"/>
        </w:rPr>
        <w:t>Attribute values should be enclosed with single or double quotes </w:t>
      </w:r>
    </w:p>
    <w:p w14:paraId="78092BE6" w14:textId="77777777" w:rsidR="00766328" w:rsidRPr="00766328" w:rsidRDefault="00766328" w:rsidP="00766328">
      <w:pPr>
        <w:numPr>
          <w:ilvl w:val="0"/>
          <w:numId w:val="5"/>
        </w:numPr>
        <w:shd w:val="clear" w:color="auto" w:fill="FFFFFF"/>
        <w:spacing w:before="100" w:beforeAutospacing="1" w:after="100" w:afterAutospacing="1" w:line="300" w:lineRule="atLeast"/>
        <w:ind w:left="1095"/>
        <w:rPr>
          <w:rFonts w:ascii="Arial" w:eastAsia="Times New Roman" w:hAnsi="Arial" w:cs="Arial"/>
          <w:color w:val="888888"/>
          <w:sz w:val="21"/>
          <w:szCs w:val="21"/>
        </w:rPr>
      </w:pPr>
      <w:r w:rsidRPr="00766328">
        <w:rPr>
          <w:rFonts w:ascii="Arial" w:eastAsia="Times New Roman" w:hAnsi="Arial" w:cs="Arial"/>
          <w:color w:val="888888"/>
          <w:sz w:val="21"/>
          <w:szCs w:val="21"/>
        </w:rPr>
        <w:t xml:space="preserve">Escape </w:t>
      </w:r>
      <w:proofErr w:type="gramStart"/>
      <w:r w:rsidRPr="00766328">
        <w:rPr>
          <w:rFonts w:ascii="Arial" w:eastAsia="Times New Roman" w:hAnsi="Arial" w:cs="Arial"/>
          <w:color w:val="888888"/>
          <w:sz w:val="21"/>
          <w:szCs w:val="21"/>
        </w:rPr>
        <w:t>character ,</w:t>
      </w:r>
      <w:proofErr w:type="gramEnd"/>
      <w:r w:rsidRPr="00766328">
        <w:rPr>
          <w:rFonts w:ascii="Arial" w:eastAsia="Times New Roman" w:hAnsi="Arial" w:cs="Arial"/>
          <w:color w:val="888888"/>
          <w:sz w:val="21"/>
          <w:szCs w:val="21"/>
        </w:rPr>
        <w:t xml:space="preserve"> back slash</w:t>
      </w:r>
      <w:r w:rsidRPr="00766328">
        <w:rPr>
          <w:rFonts w:ascii="Arial" w:eastAsia="Times New Roman" w:hAnsi="Arial" w:cs="Arial"/>
          <w:b/>
          <w:bCs/>
          <w:color w:val="4E4E4E"/>
          <w:sz w:val="21"/>
          <w:szCs w:val="21"/>
        </w:rPr>
        <w:t> \</w:t>
      </w:r>
      <w:r w:rsidRPr="00766328">
        <w:rPr>
          <w:rFonts w:ascii="Arial" w:eastAsia="Times New Roman" w:hAnsi="Arial" w:cs="Arial"/>
          <w:color w:val="888888"/>
          <w:sz w:val="21"/>
          <w:szCs w:val="21"/>
        </w:rPr>
        <w:t> should be use when the value contains quotes </w:t>
      </w:r>
    </w:p>
    <w:p w14:paraId="12E61BA1" w14:textId="77777777" w:rsidR="00766328" w:rsidRPr="00766328" w:rsidRDefault="00766328" w:rsidP="00766328">
      <w:pPr>
        <w:shd w:val="clear" w:color="auto" w:fill="FFFFFF"/>
        <w:spacing w:after="0" w:line="240" w:lineRule="auto"/>
        <w:rPr>
          <w:rFonts w:ascii="Arial" w:eastAsia="Times New Roman" w:hAnsi="Arial" w:cs="Arial"/>
          <w:color w:val="888888"/>
          <w:sz w:val="21"/>
          <w:szCs w:val="21"/>
        </w:rPr>
      </w:pPr>
      <w:proofErr w:type="spellStart"/>
      <w:proofErr w:type="gramStart"/>
      <w:r w:rsidRPr="00766328">
        <w:rPr>
          <w:rFonts w:ascii="inherit" w:eastAsia="Times New Roman" w:hAnsi="inherit" w:cs="Courier New"/>
          <w:color w:val="000000"/>
          <w:sz w:val="18"/>
          <w:szCs w:val="18"/>
          <w:bdr w:val="single" w:sz="6" w:space="2" w:color="E0E0E0" w:frame="1"/>
          <w:shd w:val="clear" w:color="auto" w:fill="FAFAFA"/>
        </w:rPr>
        <w:t>Javascript</w:t>
      </w:r>
      <w:proofErr w:type="spellEnd"/>
      <w:r w:rsidRPr="00766328">
        <w:rPr>
          <w:rFonts w:ascii="inherit" w:eastAsia="Times New Roman" w:hAnsi="inherit" w:cs="Courier New"/>
          <w:color w:val="000000"/>
          <w:sz w:val="18"/>
          <w:szCs w:val="18"/>
          <w:bdr w:val="single" w:sz="6" w:space="2" w:color="E0E0E0" w:frame="1"/>
          <w:shd w:val="clear" w:color="auto" w:fill="FAFAFA"/>
        </w:rPr>
        <w:t xml:space="preserve"> </w:t>
      </w:r>
      <w:r w:rsidRPr="00766328">
        <w:rPr>
          <w:rFonts w:ascii="inherit" w:eastAsia="Times New Roman" w:hAnsi="inherit" w:cs="Courier New"/>
          <w:color w:val="777777"/>
          <w:sz w:val="18"/>
          <w:szCs w:val="18"/>
          <w:bdr w:val="single" w:sz="6" w:space="2" w:color="E0E0E0" w:frame="1"/>
          <w:shd w:val="clear" w:color="auto" w:fill="FAFAFA"/>
        </w:rPr>
        <w:t>:</w:t>
      </w:r>
      <w:proofErr w:type="gramEnd"/>
      <w:r w:rsidRPr="00766328">
        <w:rPr>
          <w:rFonts w:ascii="inherit" w:eastAsia="Times New Roman" w:hAnsi="inherit" w:cs="Courier New"/>
          <w:color w:val="777777"/>
          <w:sz w:val="18"/>
          <w:szCs w:val="18"/>
          <w:bdr w:val="single" w:sz="6" w:space="2" w:color="E0E0E0" w:frame="1"/>
          <w:shd w:val="clear" w:color="auto" w:fill="FAFAFA"/>
        </w:rPr>
        <w:t>:</w:t>
      </w:r>
      <w:r w:rsidRPr="00766328">
        <w:rPr>
          <w:rFonts w:ascii="inherit" w:eastAsia="Times New Roman" w:hAnsi="inherit" w:cs="Courier New"/>
          <w:color w:val="000000"/>
          <w:sz w:val="18"/>
          <w:szCs w:val="18"/>
          <w:bdr w:val="single" w:sz="6" w:space="2" w:color="E0E0E0" w:frame="1"/>
          <w:shd w:val="clear" w:color="auto" w:fill="FAFAFA"/>
        </w:rPr>
        <w:t xml:space="preserve"> driver</w:t>
      </w:r>
      <w:r w:rsidRPr="00766328">
        <w:rPr>
          <w:rFonts w:ascii="inherit" w:eastAsia="Times New Roman" w:hAnsi="inherit" w:cs="Courier New"/>
          <w:color w:val="777777"/>
          <w:sz w:val="18"/>
          <w:szCs w:val="18"/>
          <w:bdr w:val="single" w:sz="6" w:space="2" w:color="E0E0E0" w:frame="1"/>
          <w:shd w:val="clear" w:color="auto" w:fill="FAFAFA"/>
        </w:rPr>
        <w:t>.</w:t>
      </w:r>
      <w:r w:rsidRPr="00766328">
        <w:rPr>
          <w:rFonts w:ascii="inherit" w:eastAsia="Times New Roman" w:hAnsi="inherit" w:cs="Courier New"/>
          <w:color w:val="0086B3"/>
          <w:sz w:val="18"/>
          <w:szCs w:val="18"/>
          <w:bdr w:val="single" w:sz="6" w:space="2" w:color="E0E0E0" w:frame="1"/>
          <w:shd w:val="clear" w:color="auto" w:fill="FAFAFA"/>
        </w:rPr>
        <w:t>findElement</w:t>
      </w:r>
      <w:r w:rsidRPr="00766328">
        <w:rPr>
          <w:rFonts w:ascii="inherit" w:eastAsia="Times New Roman" w:hAnsi="inherit" w:cs="Courier New"/>
          <w:color w:val="777777"/>
          <w:sz w:val="18"/>
          <w:szCs w:val="18"/>
          <w:bdr w:val="single" w:sz="6" w:space="2" w:color="E0E0E0" w:frame="1"/>
          <w:shd w:val="clear" w:color="auto" w:fill="FAFAFA"/>
        </w:rPr>
        <w:t>(</w:t>
      </w:r>
      <w:r w:rsidRPr="00766328">
        <w:rPr>
          <w:rFonts w:ascii="inherit" w:eastAsia="Times New Roman" w:hAnsi="inherit" w:cs="Courier New"/>
          <w:color w:val="000000"/>
          <w:sz w:val="18"/>
          <w:szCs w:val="18"/>
          <w:bdr w:val="single" w:sz="6" w:space="2" w:color="E0E0E0" w:frame="1"/>
          <w:shd w:val="clear" w:color="auto" w:fill="FAFAFA"/>
        </w:rPr>
        <w:t>By</w:t>
      </w:r>
      <w:r w:rsidRPr="00766328">
        <w:rPr>
          <w:rFonts w:ascii="inherit" w:eastAsia="Times New Roman" w:hAnsi="inherit" w:cs="Courier New"/>
          <w:color w:val="777777"/>
          <w:sz w:val="18"/>
          <w:szCs w:val="18"/>
          <w:bdr w:val="single" w:sz="6" w:space="2" w:color="E0E0E0" w:frame="1"/>
          <w:shd w:val="clear" w:color="auto" w:fill="FAFAFA"/>
        </w:rPr>
        <w:t>.</w:t>
      </w:r>
      <w:r w:rsidRPr="00766328">
        <w:rPr>
          <w:rFonts w:ascii="inherit" w:eastAsia="Times New Roman" w:hAnsi="inherit" w:cs="Courier New"/>
          <w:color w:val="0086B3"/>
          <w:sz w:val="18"/>
          <w:szCs w:val="18"/>
          <w:bdr w:val="single" w:sz="6" w:space="2" w:color="E0E0E0" w:frame="1"/>
          <w:shd w:val="clear" w:color="auto" w:fill="FAFAFA"/>
        </w:rPr>
        <w:t>css</w:t>
      </w:r>
      <w:r w:rsidRPr="00766328">
        <w:rPr>
          <w:rFonts w:ascii="inherit" w:eastAsia="Times New Roman" w:hAnsi="inherit" w:cs="Courier New"/>
          <w:color w:val="777777"/>
          <w:sz w:val="18"/>
          <w:szCs w:val="18"/>
          <w:bdr w:val="single" w:sz="6" w:space="2" w:color="E0E0E0" w:frame="1"/>
          <w:shd w:val="clear" w:color="auto" w:fill="FAFAFA"/>
        </w:rPr>
        <w:t>(</w:t>
      </w:r>
      <w:r w:rsidRPr="00766328">
        <w:rPr>
          <w:rFonts w:ascii="inherit" w:eastAsia="Times New Roman" w:hAnsi="inherit" w:cs="Courier New"/>
          <w:color w:val="DD1144"/>
          <w:sz w:val="18"/>
          <w:szCs w:val="18"/>
          <w:bdr w:val="single" w:sz="6" w:space="2" w:color="E0E0E0" w:frame="1"/>
          <w:shd w:val="clear" w:color="auto" w:fill="FAFAFA"/>
        </w:rPr>
        <w:t>"input[id='txtUsername']"</w:t>
      </w:r>
      <w:r w:rsidRPr="00766328">
        <w:rPr>
          <w:rFonts w:ascii="inherit" w:eastAsia="Times New Roman" w:hAnsi="inherit" w:cs="Courier New"/>
          <w:color w:val="777777"/>
          <w:sz w:val="18"/>
          <w:szCs w:val="18"/>
          <w:bdr w:val="single" w:sz="6" w:space="2" w:color="E0E0E0" w:frame="1"/>
          <w:shd w:val="clear" w:color="auto" w:fill="FAFAFA"/>
        </w:rPr>
        <w:t>)).</w:t>
      </w:r>
      <w:r w:rsidRPr="00766328">
        <w:rPr>
          <w:rFonts w:ascii="inherit" w:eastAsia="Times New Roman" w:hAnsi="inherit" w:cs="Courier New"/>
          <w:color w:val="0086B3"/>
          <w:sz w:val="18"/>
          <w:szCs w:val="18"/>
          <w:bdr w:val="single" w:sz="6" w:space="2" w:color="E0E0E0" w:frame="1"/>
          <w:shd w:val="clear" w:color="auto" w:fill="FAFAFA"/>
        </w:rPr>
        <w:t>sendKeys</w:t>
      </w:r>
      <w:r w:rsidRPr="00766328">
        <w:rPr>
          <w:rFonts w:ascii="inherit" w:eastAsia="Times New Roman" w:hAnsi="inherit" w:cs="Courier New"/>
          <w:color w:val="777777"/>
          <w:sz w:val="18"/>
          <w:szCs w:val="18"/>
          <w:bdr w:val="single" w:sz="6" w:space="2" w:color="E0E0E0" w:frame="1"/>
          <w:shd w:val="clear" w:color="auto" w:fill="FAFAFA"/>
        </w:rPr>
        <w:t>(</w:t>
      </w:r>
      <w:r w:rsidRPr="00766328">
        <w:rPr>
          <w:rFonts w:ascii="inherit" w:eastAsia="Times New Roman" w:hAnsi="inherit" w:cs="Courier New"/>
          <w:color w:val="DD1144"/>
          <w:sz w:val="18"/>
          <w:szCs w:val="18"/>
          <w:bdr w:val="single" w:sz="6" w:space="2" w:color="E0E0E0" w:frame="1"/>
          <w:shd w:val="clear" w:color="auto" w:fill="FAFAFA"/>
        </w:rPr>
        <w:t>'Admin'</w:t>
      </w:r>
      <w:r w:rsidRPr="00766328">
        <w:rPr>
          <w:rFonts w:ascii="inherit" w:eastAsia="Times New Roman" w:hAnsi="inherit" w:cs="Courier New"/>
          <w:color w:val="777777"/>
          <w:sz w:val="18"/>
          <w:szCs w:val="18"/>
          <w:bdr w:val="single" w:sz="6" w:space="2" w:color="E0E0E0" w:frame="1"/>
          <w:shd w:val="clear" w:color="auto" w:fill="FAFAFA"/>
        </w:rPr>
        <w:t>)</w:t>
      </w:r>
    </w:p>
    <w:p w14:paraId="20BEB9BF" w14:textId="77777777" w:rsidR="00766328" w:rsidRPr="00766328" w:rsidRDefault="00766328" w:rsidP="00766328">
      <w:pPr>
        <w:shd w:val="clear" w:color="auto" w:fill="FFFFFF"/>
        <w:spacing w:after="0" w:line="240" w:lineRule="auto"/>
        <w:rPr>
          <w:rFonts w:ascii="Arial" w:eastAsia="Times New Roman" w:hAnsi="Arial" w:cs="Arial"/>
          <w:color w:val="888888"/>
          <w:sz w:val="21"/>
          <w:szCs w:val="21"/>
        </w:rPr>
      </w:pPr>
      <w:proofErr w:type="gramStart"/>
      <w:r w:rsidRPr="00766328">
        <w:rPr>
          <w:rFonts w:ascii="inherit" w:eastAsia="Times New Roman" w:hAnsi="inherit" w:cs="Courier New"/>
          <w:color w:val="000000"/>
          <w:sz w:val="18"/>
          <w:szCs w:val="18"/>
          <w:bdr w:val="single" w:sz="6" w:space="2" w:color="E0E0E0" w:frame="1"/>
          <w:shd w:val="clear" w:color="auto" w:fill="FAFAFA"/>
        </w:rPr>
        <w:t>Java :</w:t>
      </w:r>
      <w:proofErr w:type="gramEnd"/>
      <w:r w:rsidRPr="00766328">
        <w:rPr>
          <w:rFonts w:ascii="inherit" w:eastAsia="Times New Roman" w:hAnsi="inherit" w:cs="Courier New"/>
          <w:color w:val="000000"/>
          <w:sz w:val="18"/>
          <w:szCs w:val="18"/>
          <w:bdr w:val="single" w:sz="6" w:space="2" w:color="E0E0E0" w:frame="1"/>
          <w:shd w:val="clear" w:color="auto" w:fill="FAFAFA"/>
        </w:rPr>
        <w:t>: driver.</w:t>
      </w:r>
      <w:r w:rsidRPr="00766328">
        <w:rPr>
          <w:rFonts w:ascii="inherit" w:eastAsia="Times New Roman" w:hAnsi="inherit" w:cs="Courier New"/>
          <w:color w:val="0086B3"/>
          <w:sz w:val="18"/>
          <w:szCs w:val="18"/>
          <w:bdr w:val="single" w:sz="6" w:space="2" w:color="E0E0E0" w:frame="1"/>
          <w:shd w:val="clear" w:color="auto" w:fill="FAFAFA"/>
        </w:rPr>
        <w:t>findElement</w:t>
      </w:r>
      <w:r w:rsidRPr="00766328">
        <w:rPr>
          <w:rFonts w:ascii="inherit" w:eastAsia="Times New Roman" w:hAnsi="inherit" w:cs="Courier New"/>
          <w:color w:val="777777"/>
          <w:sz w:val="18"/>
          <w:szCs w:val="18"/>
          <w:bdr w:val="single" w:sz="6" w:space="2" w:color="E0E0E0" w:frame="1"/>
          <w:shd w:val="clear" w:color="auto" w:fill="FAFAFA"/>
        </w:rPr>
        <w:t>(</w:t>
      </w:r>
      <w:r w:rsidRPr="00766328">
        <w:rPr>
          <w:rFonts w:ascii="inherit" w:eastAsia="Times New Roman" w:hAnsi="inherit" w:cs="Courier New"/>
          <w:color w:val="000000"/>
          <w:sz w:val="18"/>
          <w:szCs w:val="18"/>
          <w:bdr w:val="single" w:sz="6" w:space="2" w:color="E0E0E0" w:frame="1"/>
          <w:shd w:val="clear" w:color="auto" w:fill="FAFAFA"/>
        </w:rPr>
        <w:t>By.</w:t>
      </w:r>
      <w:r w:rsidRPr="00766328">
        <w:rPr>
          <w:rFonts w:ascii="inherit" w:eastAsia="Times New Roman" w:hAnsi="inherit" w:cs="Courier New"/>
          <w:color w:val="0086B3"/>
          <w:sz w:val="18"/>
          <w:szCs w:val="18"/>
          <w:bdr w:val="single" w:sz="6" w:space="2" w:color="E0E0E0" w:frame="1"/>
          <w:shd w:val="clear" w:color="auto" w:fill="FAFAFA"/>
        </w:rPr>
        <w:t>cssSelector</w:t>
      </w:r>
      <w:r w:rsidRPr="00766328">
        <w:rPr>
          <w:rFonts w:ascii="inherit" w:eastAsia="Times New Roman" w:hAnsi="inherit" w:cs="Courier New"/>
          <w:color w:val="777777"/>
          <w:sz w:val="18"/>
          <w:szCs w:val="18"/>
          <w:bdr w:val="single" w:sz="6" w:space="2" w:color="E0E0E0" w:frame="1"/>
          <w:shd w:val="clear" w:color="auto" w:fill="FAFAFA"/>
        </w:rPr>
        <w:t>(</w:t>
      </w:r>
      <w:r w:rsidRPr="00766328">
        <w:rPr>
          <w:rFonts w:ascii="inherit" w:eastAsia="Times New Roman" w:hAnsi="inherit" w:cs="Courier New"/>
          <w:color w:val="DD1144"/>
          <w:sz w:val="18"/>
          <w:szCs w:val="18"/>
          <w:bdr w:val="single" w:sz="6" w:space="2" w:color="E0E0E0" w:frame="1"/>
          <w:shd w:val="clear" w:color="auto" w:fill="FAFAFA"/>
        </w:rPr>
        <w:t>"input[id='txtUsername']"</w:t>
      </w:r>
      <w:r w:rsidRPr="00766328">
        <w:rPr>
          <w:rFonts w:ascii="inherit" w:eastAsia="Times New Roman" w:hAnsi="inherit" w:cs="Courier New"/>
          <w:color w:val="777777"/>
          <w:sz w:val="18"/>
          <w:szCs w:val="18"/>
          <w:bdr w:val="single" w:sz="6" w:space="2" w:color="E0E0E0" w:frame="1"/>
          <w:shd w:val="clear" w:color="auto" w:fill="FAFAFA"/>
        </w:rPr>
        <w:t>))</w:t>
      </w:r>
      <w:r w:rsidRPr="00766328">
        <w:rPr>
          <w:rFonts w:ascii="inherit" w:eastAsia="Times New Roman" w:hAnsi="inherit" w:cs="Courier New"/>
          <w:color w:val="000000"/>
          <w:sz w:val="18"/>
          <w:szCs w:val="18"/>
          <w:bdr w:val="single" w:sz="6" w:space="2" w:color="E0E0E0" w:frame="1"/>
          <w:shd w:val="clear" w:color="auto" w:fill="FAFAFA"/>
        </w:rPr>
        <w:t>.</w:t>
      </w:r>
      <w:r w:rsidRPr="00766328">
        <w:rPr>
          <w:rFonts w:ascii="inherit" w:eastAsia="Times New Roman" w:hAnsi="inherit" w:cs="Courier New"/>
          <w:color w:val="0086B3"/>
          <w:sz w:val="18"/>
          <w:szCs w:val="18"/>
          <w:bdr w:val="single" w:sz="6" w:space="2" w:color="E0E0E0" w:frame="1"/>
          <w:shd w:val="clear" w:color="auto" w:fill="FAFAFA"/>
        </w:rPr>
        <w:t>sendKeys</w:t>
      </w:r>
      <w:r w:rsidRPr="00766328">
        <w:rPr>
          <w:rFonts w:ascii="inherit" w:eastAsia="Times New Roman" w:hAnsi="inherit" w:cs="Courier New"/>
          <w:color w:val="777777"/>
          <w:sz w:val="18"/>
          <w:szCs w:val="18"/>
          <w:bdr w:val="single" w:sz="6" w:space="2" w:color="E0E0E0" w:frame="1"/>
          <w:shd w:val="clear" w:color="auto" w:fill="FAFAFA"/>
        </w:rPr>
        <w:t>(</w:t>
      </w:r>
      <w:r w:rsidRPr="00766328">
        <w:rPr>
          <w:rFonts w:ascii="inherit" w:eastAsia="Times New Roman" w:hAnsi="inherit" w:cs="Courier New"/>
          <w:color w:val="DD1144"/>
          <w:sz w:val="18"/>
          <w:szCs w:val="18"/>
          <w:bdr w:val="single" w:sz="6" w:space="2" w:color="E0E0E0" w:frame="1"/>
          <w:shd w:val="clear" w:color="auto" w:fill="FAFAFA"/>
        </w:rPr>
        <w:t>"Admin"</w:t>
      </w:r>
      <w:r w:rsidRPr="00766328">
        <w:rPr>
          <w:rFonts w:ascii="inherit" w:eastAsia="Times New Roman" w:hAnsi="inherit" w:cs="Courier New"/>
          <w:color w:val="777777"/>
          <w:sz w:val="18"/>
          <w:szCs w:val="18"/>
          <w:bdr w:val="single" w:sz="6" w:space="2" w:color="E0E0E0" w:frame="1"/>
          <w:shd w:val="clear" w:color="auto" w:fill="FAFAFA"/>
        </w:rPr>
        <w:t>)</w:t>
      </w:r>
      <w:r w:rsidRPr="00766328">
        <w:rPr>
          <w:rFonts w:ascii="inherit" w:eastAsia="Times New Roman" w:hAnsi="inherit" w:cs="Courier New"/>
          <w:color w:val="000000"/>
          <w:sz w:val="18"/>
          <w:szCs w:val="18"/>
          <w:bdr w:val="single" w:sz="6" w:space="2" w:color="E0E0E0" w:frame="1"/>
          <w:shd w:val="clear" w:color="auto" w:fill="FAFAFA"/>
        </w:rPr>
        <w:t>;</w:t>
      </w:r>
    </w:p>
    <w:p w14:paraId="4FE88816" w14:textId="77777777" w:rsidR="00766328" w:rsidRPr="00766328" w:rsidRDefault="00766328" w:rsidP="00766328">
      <w:pPr>
        <w:shd w:val="clear" w:color="auto" w:fill="FFFFFF"/>
        <w:spacing w:after="0" w:line="240" w:lineRule="auto"/>
        <w:rPr>
          <w:rFonts w:ascii="Arial" w:eastAsia="Times New Roman" w:hAnsi="Arial" w:cs="Arial"/>
          <w:color w:val="888888"/>
          <w:sz w:val="21"/>
          <w:szCs w:val="21"/>
        </w:rPr>
      </w:pPr>
      <w:proofErr w:type="gramStart"/>
      <w:r w:rsidRPr="00766328">
        <w:rPr>
          <w:rFonts w:ascii="inherit" w:eastAsia="Times New Roman" w:hAnsi="inherit" w:cs="Courier New"/>
          <w:color w:val="445588"/>
          <w:sz w:val="18"/>
          <w:szCs w:val="18"/>
          <w:bdr w:val="single" w:sz="6" w:space="2" w:color="E0E0E0" w:frame="1"/>
          <w:shd w:val="clear" w:color="auto" w:fill="FAFAFA"/>
        </w:rPr>
        <w:t>Python</w:t>
      </w:r>
      <w:r w:rsidRPr="00766328">
        <w:rPr>
          <w:rFonts w:ascii="inherit" w:eastAsia="Times New Roman" w:hAnsi="inherit" w:cs="Courier New"/>
          <w:color w:val="000000"/>
          <w:sz w:val="18"/>
          <w:szCs w:val="18"/>
          <w:bdr w:val="single" w:sz="6" w:space="2" w:color="E0E0E0" w:frame="1"/>
          <w:shd w:val="clear" w:color="auto" w:fill="FAFAFA"/>
        </w:rPr>
        <w:t xml:space="preserve"> :</w:t>
      </w:r>
      <w:proofErr w:type="gramEnd"/>
      <w:r w:rsidRPr="00766328">
        <w:rPr>
          <w:rFonts w:ascii="inherit" w:eastAsia="Times New Roman" w:hAnsi="inherit" w:cs="Courier New"/>
          <w:color w:val="000000"/>
          <w:sz w:val="18"/>
          <w:szCs w:val="18"/>
          <w:bdr w:val="single" w:sz="6" w:space="2" w:color="E0E0E0" w:frame="1"/>
          <w:shd w:val="clear" w:color="auto" w:fill="FAFAFA"/>
        </w:rPr>
        <w:t>: driver.</w:t>
      </w:r>
      <w:r w:rsidRPr="00766328">
        <w:rPr>
          <w:rFonts w:ascii="inherit" w:eastAsia="Times New Roman" w:hAnsi="inherit" w:cs="Courier New"/>
          <w:color w:val="0086B3"/>
          <w:sz w:val="18"/>
          <w:szCs w:val="18"/>
          <w:bdr w:val="single" w:sz="6" w:space="2" w:color="E0E0E0" w:frame="1"/>
          <w:shd w:val="clear" w:color="auto" w:fill="FAFAFA"/>
        </w:rPr>
        <w:t>find_element_by_css_selector</w:t>
      </w:r>
      <w:r w:rsidRPr="00766328">
        <w:rPr>
          <w:rFonts w:ascii="inherit" w:eastAsia="Times New Roman" w:hAnsi="inherit" w:cs="Courier New"/>
          <w:color w:val="777777"/>
          <w:sz w:val="18"/>
          <w:szCs w:val="18"/>
          <w:bdr w:val="single" w:sz="6" w:space="2" w:color="E0E0E0" w:frame="1"/>
          <w:shd w:val="clear" w:color="auto" w:fill="FAFAFA"/>
        </w:rPr>
        <w:t>(</w:t>
      </w:r>
      <w:r w:rsidRPr="00766328">
        <w:rPr>
          <w:rFonts w:ascii="inherit" w:eastAsia="Times New Roman" w:hAnsi="inherit" w:cs="Courier New"/>
          <w:color w:val="DD1144"/>
          <w:sz w:val="18"/>
          <w:szCs w:val="18"/>
          <w:bdr w:val="single" w:sz="6" w:space="2" w:color="E0E0E0" w:frame="1"/>
          <w:shd w:val="clear" w:color="auto" w:fill="FAFAFA"/>
        </w:rPr>
        <w:t>"input[name='txtUsername']"</w:t>
      </w:r>
      <w:r w:rsidRPr="00766328">
        <w:rPr>
          <w:rFonts w:ascii="inherit" w:eastAsia="Times New Roman" w:hAnsi="inherit" w:cs="Courier New"/>
          <w:color w:val="777777"/>
          <w:sz w:val="18"/>
          <w:szCs w:val="18"/>
          <w:bdr w:val="single" w:sz="6" w:space="2" w:color="E0E0E0" w:frame="1"/>
          <w:shd w:val="clear" w:color="auto" w:fill="FAFAFA"/>
        </w:rPr>
        <w:t>)</w:t>
      </w:r>
      <w:r w:rsidRPr="00766328">
        <w:rPr>
          <w:rFonts w:ascii="inherit" w:eastAsia="Times New Roman" w:hAnsi="inherit" w:cs="Courier New"/>
          <w:color w:val="000000"/>
          <w:sz w:val="18"/>
          <w:szCs w:val="18"/>
          <w:bdr w:val="single" w:sz="6" w:space="2" w:color="E0E0E0" w:frame="1"/>
          <w:shd w:val="clear" w:color="auto" w:fill="FAFAFA"/>
        </w:rPr>
        <w:t>.</w:t>
      </w:r>
      <w:r w:rsidRPr="00766328">
        <w:rPr>
          <w:rFonts w:ascii="inherit" w:eastAsia="Times New Roman" w:hAnsi="inherit" w:cs="Courier New"/>
          <w:color w:val="0086B3"/>
          <w:sz w:val="18"/>
          <w:szCs w:val="18"/>
          <w:bdr w:val="single" w:sz="6" w:space="2" w:color="E0E0E0" w:frame="1"/>
          <w:shd w:val="clear" w:color="auto" w:fill="FAFAFA"/>
        </w:rPr>
        <w:t>send_keys</w:t>
      </w:r>
      <w:r w:rsidRPr="00766328">
        <w:rPr>
          <w:rFonts w:ascii="inherit" w:eastAsia="Times New Roman" w:hAnsi="inherit" w:cs="Courier New"/>
          <w:color w:val="777777"/>
          <w:sz w:val="18"/>
          <w:szCs w:val="18"/>
          <w:bdr w:val="single" w:sz="6" w:space="2" w:color="E0E0E0" w:frame="1"/>
          <w:shd w:val="clear" w:color="auto" w:fill="FAFAFA"/>
        </w:rPr>
        <w:t>(</w:t>
      </w:r>
      <w:r w:rsidRPr="00766328">
        <w:rPr>
          <w:rFonts w:ascii="inherit" w:eastAsia="Times New Roman" w:hAnsi="inherit" w:cs="Courier New"/>
          <w:color w:val="DD1144"/>
          <w:sz w:val="18"/>
          <w:szCs w:val="18"/>
          <w:bdr w:val="single" w:sz="6" w:space="2" w:color="E0E0E0" w:frame="1"/>
          <w:shd w:val="clear" w:color="auto" w:fill="FAFAFA"/>
        </w:rPr>
        <w:t>"Admin"</w:t>
      </w:r>
      <w:r w:rsidRPr="00766328">
        <w:rPr>
          <w:rFonts w:ascii="inherit" w:eastAsia="Times New Roman" w:hAnsi="inherit" w:cs="Courier New"/>
          <w:color w:val="777777"/>
          <w:sz w:val="18"/>
          <w:szCs w:val="18"/>
          <w:bdr w:val="single" w:sz="6" w:space="2" w:color="E0E0E0" w:frame="1"/>
          <w:shd w:val="clear" w:color="auto" w:fill="FAFAFA"/>
        </w:rPr>
        <w:t>)</w:t>
      </w:r>
    </w:p>
    <w:p w14:paraId="26B99A92" w14:textId="77777777" w:rsidR="00766328" w:rsidRPr="00766328" w:rsidRDefault="00766328" w:rsidP="00766328">
      <w:pPr>
        <w:shd w:val="clear" w:color="auto" w:fill="E2F2CB"/>
        <w:spacing w:before="150" w:line="600" w:lineRule="atLeast"/>
        <w:outlineLvl w:val="1"/>
        <w:rPr>
          <w:rFonts w:ascii="Arial" w:eastAsia="Times New Roman" w:hAnsi="Arial" w:cs="Arial"/>
          <w:b/>
          <w:bCs/>
          <w:color w:val="4E4E4E"/>
          <w:sz w:val="36"/>
          <w:szCs w:val="36"/>
        </w:rPr>
      </w:pPr>
      <w:r w:rsidRPr="00766328">
        <w:rPr>
          <w:rFonts w:ascii="Arial" w:eastAsia="Times New Roman" w:hAnsi="Arial" w:cs="Arial"/>
          <w:b/>
          <w:bCs/>
          <w:color w:val="4E4E4E"/>
          <w:sz w:val="36"/>
          <w:szCs w:val="36"/>
        </w:rPr>
        <w:t>Locating Elements by ID</w:t>
      </w:r>
    </w:p>
    <w:p w14:paraId="396BA011" w14:textId="77777777" w:rsidR="00766328" w:rsidRPr="00766328" w:rsidRDefault="00766328" w:rsidP="00766328">
      <w:pPr>
        <w:shd w:val="clear" w:color="auto" w:fill="FFFFFF"/>
        <w:spacing w:after="150" w:line="240" w:lineRule="auto"/>
        <w:rPr>
          <w:rFonts w:ascii="Arial" w:eastAsia="Times New Roman" w:hAnsi="Arial" w:cs="Arial"/>
          <w:color w:val="888888"/>
          <w:sz w:val="21"/>
          <w:szCs w:val="21"/>
        </w:rPr>
      </w:pPr>
      <w:r w:rsidRPr="00766328">
        <w:rPr>
          <w:rFonts w:ascii="Arial" w:eastAsia="Times New Roman" w:hAnsi="Arial" w:cs="Arial"/>
          <w:color w:val="888888"/>
          <w:sz w:val="21"/>
          <w:szCs w:val="21"/>
        </w:rPr>
        <w:t>In CSS # sign is used for locating the elements by the value of attribute-name ID.</w:t>
      </w:r>
    </w:p>
    <w:p w14:paraId="70E87B86" w14:textId="77777777" w:rsidR="00766328" w:rsidRPr="00766328" w:rsidRDefault="00766328" w:rsidP="00766328">
      <w:pPr>
        <w:shd w:val="clear" w:color="auto" w:fill="FFFFFF"/>
        <w:spacing w:after="150" w:line="240" w:lineRule="auto"/>
        <w:rPr>
          <w:rFonts w:ascii="Arial" w:eastAsia="Times New Roman" w:hAnsi="Arial" w:cs="Arial"/>
          <w:color w:val="888888"/>
          <w:sz w:val="21"/>
          <w:szCs w:val="21"/>
        </w:rPr>
      </w:pPr>
      <w:proofErr w:type="gramStart"/>
      <w:r w:rsidRPr="00766328">
        <w:rPr>
          <w:rFonts w:ascii="Arial" w:eastAsia="Times New Roman" w:hAnsi="Arial" w:cs="Arial"/>
          <w:b/>
          <w:bCs/>
          <w:color w:val="4E4E4E"/>
          <w:sz w:val="21"/>
          <w:szCs w:val="21"/>
        </w:rPr>
        <w:t>Syntax :</w:t>
      </w:r>
      <w:proofErr w:type="gramEnd"/>
    </w:p>
    <w:p w14:paraId="21D7AB3C" w14:textId="77777777" w:rsidR="00766328" w:rsidRPr="00766328" w:rsidRDefault="00766328" w:rsidP="00766328">
      <w:pPr>
        <w:shd w:val="clear" w:color="auto" w:fill="FFFFFF"/>
        <w:spacing w:after="150" w:line="240" w:lineRule="auto"/>
        <w:rPr>
          <w:rFonts w:ascii="Arial" w:eastAsia="Times New Roman" w:hAnsi="Arial" w:cs="Arial"/>
          <w:color w:val="888888"/>
          <w:sz w:val="21"/>
          <w:szCs w:val="21"/>
        </w:rPr>
      </w:pPr>
      <w:proofErr w:type="spellStart"/>
      <w:r w:rsidRPr="00766328">
        <w:rPr>
          <w:rFonts w:ascii="Consolas" w:eastAsia="Times New Roman" w:hAnsi="Consolas" w:cs="Courier New"/>
          <w:color w:val="800080"/>
          <w:sz w:val="18"/>
          <w:szCs w:val="18"/>
          <w:bdr w:val="single" w:sz="6" w:space="2" w:color="E1E1E8" w:frame="1"/>
          <w:shd w:val="clear" w:color="auto" w:fill="F7F7F9"/>
        </w:rPr>
        <w:t>tag-name</w:t>
      </w:r>
      <w:r w:rsidRPr="00766328">
        <w:rPr>
          <w:rFonts w:ascii="Consolas" w:eastAsia="Times New Roman" w:hAnsi="Consolas" w:cs="Courier New"/>
          <w:b/>
          <w:bCs/>
          <w:color w:val="DD1144"/>
          <w:sz w:val="18"/>
          <w:szCs w:val="18"/>
          <w:bdr w:val="single" w:sz="6" w:space="2" w:color="E1E1E8" w:frame="1"/>
          <w:shd w:val="clear" w:color="auto" w:fill="F7F7F9"/>
        </w:rPr>
        <w:t>#</w:t>
      </w:r>
      <w:r w:rsidRPr="00766328">
        <w:rPr>
          <w:rFonts w:ascii="Consolas" w:eastAsia="Times New Roman" w:hAnsi="Consolas" w:cs="Courier New"/>
          <w:color w:val="3366FF"/>
          <w:sz w:val="18"/>
          <w:szCs w:val="18"/>
          <w:bdr w:val="single" w:sz="6" w:space="2" w:color="E1E1E8" w:frame="1"/>
          <w:shd w:val="clear" w:color="auto" w:fill="F7F7F9"/>
        </w:rPr>
        <w:t>valueofID</w:t>
      </w:r>
      <w:proofErr w:type="spellEnd"/>
      <w:r w:rsidRPr="00766328">
        <w:rPr>
          <w:rFonts w:ascii="Arial" w:eastAsia="Times New Roman" w:hAnsi="Arial" w:cs="Arial"/>
          <w:color w:val="3366FF"/>
          <w:sz w:val="21"/>
          <w:szCs w:val="21"/>
        </w:rPr>
        <w:t>   </w:t>
      </w:r>
      <w:r w:rsidRPr="00766328">
        <w:rPr>
          <w:rFonts w:ascii="Arial" w:eastAsia="Times New Roman" w:hAnsi="Arial" w:cs="Arial"/>
          <w:color w:val="888888"/>
          <w:sz w:val="21"/>
          <w:szCs w:val="21"/>
        </w:rPr>
        <w:t>or</w:t>
      </w:r>
      <w:r w:rsidRPr="00766328">
        <w:rPr>
          <w:rFonts w:ascii="Arial" w:eastAsia="Times New Roman" w:hAnsi="Arial" w:cs="Arial"/>
          <w:color w:val="888888"/>
          <w:sz w:val="21"/>
          <w:szCs w:val="21"/>
        </w:rPr>
        <w:br/>
      </w:r>
      <w:r w:rsidRPr="00766328">
        <w:rPr>
          <w:rFonts w:ascii="Consolas" w:eastAsia="Times New Roman" w:hAnsi="Consolas" w:cs="Courier New"/>
          <w:b/>
          <w:bCs/>
          <w:color w:val="DD1144"/>
          <w:sz w:val="18"/>
          <w:szCs w:val="18"/>
          <w:bdr w:val="single" w:sz="6" w:space="2" w:color="E1E1E8" w:frame="1"/>
          <w:shd w:val="clear" w:color="auto" w:fill="F7F7F9"/>
        </w:rPr>
        <w:t>#</w:t>
      </w:r>
      <w:r w:rsidRPr="00766328">
        <w:rPr>
          <w:rFonts w:ascii="Consolas" w:eastAsia="Times New Roman" w:hAnsi="Consolas" w:cs="Courier New"/>
          <w:color w:val="3366FF"/>
          <w:sz w:val="18"/>
          <w:szCs w:val="18"/>
          <w:bdr w:val="single" w:sz="6" w:space="2" w:color="E1E1E8" w:frame="1"/>
          <w:shd w:val="clear" w:color="auto" w:fill="F7F7F9"/>
        </w:rPr>
        <w:t>valueofID</w:t>
      </w:r>
    </w:p>
    <w:p w14:paraId="69D0D178" w14:textId="64416A4E" w:rsidR="00766328" w:rsidRPr="00766328" w:rsidRDefault="00766328" w:rsidP="00766328">
      <w:pPr>
        <w:shd w:val="clear" w:color="auto" w:fill="FFFFFF"/>
        <w:spacing w:after="150" w:line="240" w:lineRule="auto"/>
        <w:rPr>
          <w:rFonts w:ascii="Arial" w:eastAsia="Times New Roman" w:hAnsi="Arial" w:cs="Arial"/>
          <w:color w:val="888888"/>
          <w:sz w:val="21"/>
          <w:szCs w:val="21"/>
        </w:rPr>
      </w:pPr>
      <w:r w:rsidRPr="00766328">
        <w:rPr>
          <w:rFonts w:ascii="Arial" w:eastAsia="Times New Roman" w:hAnsi="Arial" w:cs="Arial"/>
          <w:noProof/>
          <w:color w:val="888888"/>
          <w:sz w:val="21"/>
          <w:szCs w:val="21"/>
        </w:rPr>
        <w:drawing>
          <wp:inline distT="0" distB="0" distL="0" distR="0" wp14:anchorId="6FCFB375" wp14:editId="71F1CC8E">
            <wp:extent cx="4800600" cy="590550"/>
            <wp:effectExtent l="0" t="0" r="0" b="0"/>
            <wp:docPr id="24" name="Picture 2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800600" cy="590550"/>
                    </a:xfrm>
                    <a:prstGeom prst="rect">
                      <a:avLst/>
                    </a:prstGeom>
                    <a:noFill/>
                    <a:ln>
                      <a:noFill/>
                    </a:ln>
                  </pic:spPr>
                </pic:pic>
              </a:graphicData>
            </a:graphic>
          </wp:inline>
        </w:drawing>
      </w:r>
    </w:p>
    <w:p w14:paraId="0B00DD09" w14:textId="77777777" w:rsidR="00766328" w:rsidRPr="00766328" w:rsidRDefault="00766328" w:rsidP="00766328">
      <w:pPr>
        <w:shd w:val="clear" w:color="auto" w:fill="FFFFFF"/>
        <w:spacing w:after="150" w:line="240" w:lineRule="auto"/>
        <w:rPr>
          <w:rFonts w:ascii="Arial" w:eastAsia="Times New Roman" w:hAnsi="Arial" w:cs="Arial"/>
          <w:color w:val="888888"/>
          <w:sz w:val="21"/>
          <w:szCs w:val="21"/>
        </w:rPr>
      </w:pPr>
      <w:proofErr w:type="gramStart"/>
      <w:r w:rsidRPr="00766328">
        <w:rPr>
          <w:rFonts w:ascii="Arial" w:eastAsia="Times New Roman" w:hAnsi="Arial" w:cs="Arial"/>
          <w:b/>
          <w:bCs/>
          <w:color w:val="4E4E4E"/>
          <w:sz w:val="21"/>
          <w:szCs w:val="21"/>
        </w:rPr>
        <w:t>Examples :</w:t>
      </w:r>
      <w:proofErr w:type="gramEnd"/>
    </w:p>
    <w:p w14:paraId="3B2C6016" w14:textId="77777777" w:rsidR="00766328" w:rsidRPr="00766328" w:rsidRDefault="00766328" w:rsidP="00766328">
      <w:pPr>
        <w:numPr>
          <w:ilvl w:val="0"/>
          <w:numId w:val="6"/>
        </w:numPr>
        <w:shd w:val="clear" w:color="auto" w:fill="FFFFFF"/>
        <w:spacing w:before="100" w:beforeAutospacing="1" w:after="100" w:afterAutospacing="1" w:line="300" w:lineRule="atLeast"/>
        <w:rPr>
          <w:rFonts w:ascii="Arial" w:eastAsia="Times New Roman" w:hAnsi="Arial" w:cs="Arial"/>
          <w:color w:val="888888"/>
          <w:sz w:val="21"/>
          <w:szCs w:val="21"/>
        </w:rPr>
      </w:pPr>
      <w:proofErr w:type="spellStart"/>
      <w:r w:rsidRPr="00766328">
        <w:rPr>
          <w:rFonts w:ascii="Arial" w:eastAsia="Times New Roman" w:hAnsi="Arial" w:cs="Arial"/>
          <w:color w:val="800080"/>
          <w:sz w:val="21"/>
          <w:szCs w:val="21"/>
        </w:rPr>
        <w:t>input</w:t>
      </w:r>
      <w:r w:rsidRPr="00766328">
        <w:rPr>
          <w:rFonts w:ascii="Arial" w:eastAsia="Times New Roman" w:hAnsi="Arial" w:cs="Arial"/>
          <w:color w:val="888888"/>
          <w:sz w:val="21"/>
          <w:szCs w:val="21"/>
        </w:rPr>
        <w:t>#</w:t>
      </w:r>
      <w:r w:rsidRPr="00766328">
        <w:rPr>
          <w:rFonts w:ascii="Arial" w:eastAsia="Times New Roman" w:hAnsi="Arial" w:cs="Arial"/>
          <w:color w:val="3366FF"/>
          <w:sz w:val="21"/>
          <w:szCs w:val="21"/>
        </w:rPr>
        <w:t>txtUsername</w:t>
      </w:r>
      <w:proofErr w:type="spellEnd"/>
    </w:p>
    <w:p w14:paraId="306F0036" w14:textId="77777777" w:rsidR="00766328" w:rsidRPr="00766328" w:rsidRDefault="00766328" w:rsidP="00766328">
      <w:pPr>
        <w:numPr>
          <w:ilvl w:val="0"/>
          <w:numId w:val="6"/>
        </w:numPr>
        <w:shd w:val="clear" w:color="auto" w:fill="FFFFFF"/>
        <w:spacing w:before="100" w:beforeAutospacing="1" w:after="100" w:afterAutospacing="1" w:line="300" w:lineRule="atLeast"/>
        <w:rPr>
          <w:rFonts w:ascii="Arial" w:eastAsia="Times New Roman" w:hAnsi="Arial" w:cs="Arial"/>
          <w:color w:val="888888"/>
          <w:sz w:val="21"/>
          <w:szCs w:val="21"/>
        </w:rPr>
      </w:pPr>
      <w:r w:rsidRPr="00766328">
        <w:rPr>
          <w:rFonts w:ascii="Arial" w:eastAsia="Times New Roman" w:hAnsi="Arial" w:cs="Arial"/>
          <w:color w:val="888888"/>
          <w:sz w:val="21"/>
          <w:szCs w:val="21"/>
        </w:rPr>
        <w:t>#</w:t>
      </w:r>
      <w:r w:rsidRPr="00766328">
        <w:rPr>
          <w:rFonts w:ascii="Arial" w:eastAsia="Times New Roman" w:hAnsi="Arial" w:cs="Arial"/>
          <w:color w:val="3366FF"/>
          <w:sz w:val="21"/>
          <w:szCs w:val="21"/>
        </w:rPr>
        <w:t>txtUsername</w:t>
      </w:r>
    </w:p>
    <w:p w14:paraId="2D67F7C0" w14:textId="77777777" w:rsidR="00766328" w:rsidRPr="00766328" w:rsidRDefault="00766328" w:rsidP="00766328">
      <w:pPr>
        <w:shd w:val="clear" w:color="auto" w:fill="E2F2CB"/>
        <w:spacing w:before="150" w:line="600" w:lineRule="atLeast"/>
        <w:outlineLvl w:val="1"/>
        <w:rPr>
          <w:rFonts w:ascii="Arial" w:eastAsia="Times New Roman" w:hAnsi="Arial" w:cs="Arial"/>
          <w:b/>
          <w:bCs/>
          <w:color w:val="4E4E4E"/>
          <w:sz w:val="36"/>
          <w:szCs w:val="36"/>
        </w:rPr>
      </w:pPr>
      <w:r w:rsidRPr="00766328">
        <w:rPr>
          <w:rFonts w:ascii="Arial" w:eastAsia="Times New Roman" w:hAnsi="Arial" w:cs="Arial"/>
          <w:b/>
          <w:bCs/>
          <w:color w:val="4E4E4E"/>
          <w:sz w:val="36"/>
          <w:szCs w:val="36"/>
        </w:rPr>
        <w:t>Locating Elements by a class name</w:t>
      </w:r>
    </w:p>
    <w:p w14:paraId="08985C51" w14:textId="77777777" w:rsidR="00766328" w:rsidRPr="00766328" w:rsidRDefault="00766328" w:rsidP="00766328">
      <w:pPr>
        <w:shd w:val="clear" w:color="auto" w:fill="FFFFFF"/>
        <w:spacing w:after="150" w:line="240" w:lineRule="auto"/>
        <w:rPr>
          <w:rFonts w:ascii="Arial" w:eastAsia="Times New Roman" w:hAnsi="Arial" w:cs="Arial"/>
          <w:color w:val="888888"/>
          <w:sz w:val="21"/>
          <w:szCs w:val="21"/>
        </w:rPr>
      </w:pPr>
      <w:r w:rsidRPr="00766328">
        <w:rPr>
          <w:rFonts w:ascii="Arial" w:eastAsia="Times New Roman" w:hAnsi="Arial" w:cs="Arial"/>
          <w:color w:val="888888"/>
          <w:sz w:val="21"/>
          <w:szCs w:val="21"/>
        </w:rPr>
        <w:t xml:space="preserve">You can locate target elements by one of the class </w:t>
      </w:r>
      <w:proofErr w:type="gramStart"/>
      <w:r w:rsidRPr="00766328">
        <w:rPr>
          <w:rFonts w:ascii="Arial" w:eastAsia="Times New Roman" w:hAnsi="Arial" w:cs="Arial"/>
          <w:color w:val="888888"/>
          <w:sz w:val="21"/>
          <w:szCs w:val="21"/>
        </w:rPr>
        <w:t>name</w:t>
      </w:r>
      <w:proofErr w:type="gramEnd"/>
      <w:r w:rsidRPr="00766328">
        <w:rPr>
          <w:rFonts w:ascii="Arial" w:eastAsia="Times New Roman" w:hAnsi="Arial" w:cs="Arial"/>
          <w:color w:val="888888"/>
          <w:sz w:val="21"/>
          <w:szCs w:val="21"/>
        </w:rPr>
        <w:t xml:space="preserve"> (value) in class attribute.</w:t>
      </w:r>
    </w:p>
    <w:p w14:paraId="581A418D" w14:textId="77777777" w:rsidR="00766328" w:rsidRPr="00766328" w:rsidRDefault="00766328" w:rsidP="00766328">
      <w:pPr>
        <w:shd w:val="clear" w:color="auto" w:fill="FFFFFF"/>
        <w:spacing w:after="150" w:line="240" w:lineRule="auto"/>
        <w:rPr>
          <w:rFonts w:ascii="Arial" w:eastAsia="Times New Roman" w:hAnsi="Arial" w:cs="Arial"/>
          <w:color w:val="888888"/>
          <w:sz w:val="21"/>
          <w:szCs w:val="21"/>
        </w:rPr>
      </w:pPr>
      <w:proofErr w:type="gramStart"/>
      <w:r w:rsidRPr="00766328">
        <w:rPr>
          <w:rFonts w:ascii="Arial" w:eastAsia="Times New Roman" w:hAnsi="Arial" w:cs="Arial"/>
          <w:b/>
          <w:bCs/>
          <w:color w:val="4E4E4E"/>
          <w:sz w:val="21"/>
          <w:szCs w:val="21"/>
        </w:rPr>
        <w:t>Syntax :</w:t>
      </w:r>
      <w:proofErr w:type="gramEnd"/>
    </w:p>
    <w:p w14:paraId="0251ABEC" w14:textId="77777777" w:rsidR="00766328" w:rsidRPr="00766328" w:rsidRDefault="00766328" w:rsidP="00766328">
      <w:pPr>
        <w:shd w:val="clear" w:color="auto" w:fill="FFFFFF"/>
        <w:spacing w:after="150" w:line="240" w:lineRule="auto"/>
        <w:rPr>
          <w:rFonts w:ascii="Arial" w:eastAsia="Times New Roman" w:hAnsi="Arial" w:cs="Arial"/>
          <w:color w:val="888888"/>
          <w:sz w:val="21"/>
          <w:szCs w:val="21"/>
        </w:rPr>
      </w:pPr>
      <w:r w:rsidRPr="00766328">
        <w:rPr>
          <w:rFonts w:ascii="Consolas" w:eastAsia="Times New Roman" w:hAnsi="Consolas" w:cs="Courier New"/>
          <w:color w:val="800080"/>
          <w:sz w:val="18"/>
          <w:szCs w:val="18"/>
          <w:bdr w:val="single" w:sz="6" w:space="2" w:color="E1E1E8" w:frame="1"/>
          <w:shd w:val="clear" w:color="auto" w:fill="F7F7F9"/>
        </w:rPr>
        <w:t>tag-</w:t>
      </w:r>
      <w:proofErr w:type="spellStart"/>
      <w:r w:rsidRPr="00766328">
        <w:rPr>
          <w:rFonts w:ascii="Consolas" w:eastAsia="Times New Roman" w:hAnsi="Consolas" w:cs="Courier New"/>
          <w:color w:val="800080"/>
          <w:sz w:val="18"/>
          <w:szCs w:val="18"/>
          <w:bdr w:val="single" w:sz="6" w:space="2" w:color="E1E1E8" w:frame="1"/>
          <w:shd w:val="clear" w:color="auto" w:fill="F7F7F9"/>
        </w:rPr>
        <w:t>name</w:t>
      </w:r>
      <w:r w:rsidRPr="00766328">
        <w:rPr>
          <w:rFonts w:ascii="Consolas" w:eastAsia="Times New Roman" w:hAnsi="Consolas" w:cs="Courier New"/>
          <w:color w:val="DD1144"/>
          <w:sz w:val="18"/>
          <w:szCs w:val="18"/>
          <w:bdr w:val="single" w:sz="6" w:space="2" w:color="E1E1E8" w:frame="1"/>
          <w:shd w:val="clear" w:color="auto" w:fill="F7F7F9"/>
        </w:rPr>
        <w:t>.</w:t>
      </w:r>
      <w:r w:rsidRPr="00766328">
        <w:rPr>
          <w:rFonts w:ascii="Consolas" w:eastAsia="Times New Roman" w:hAnsi="Consolas" w:cs="Courier New"/>
          <w:color w:val="3366FF"/>
          <w:sz w:val="18"/>
          <w:szCs w:val="18"/>
          <w:bdr w:val="single" w:sz="6" w:space="2" w:color="E1E1E8" w:frame="1"/>
          <w:shd w:val="clear" w:color="auto" w:fill="F7F7F9"/>
        </w:rPr>
        <w:t>className</w:t>
      </w:r>
      <w:r w:rsidRPr="00766328">
        <w:rPr>
          <w:rFonts w:ascii="Arial" w:eastAsia="Times New Roman" w:hAnsi="Arial" w:cs="Arial"/>
          <w:color w:val="888888"/>
          <w:sz w:val="21"/>
          <w:szCs w:val="21"/>
        </w:rPr>
        <w:t>or</w:t>
      </w:r>
      <w:proofErr w:type="spellEnd"/>
      <w:r w:rsidRPr="00766328">
        <w:rPr>
          <w:rFonts w:ascii="Arial" w:eastAsia="Times New Roman" w:hAnsi="Arial" w:cs="Arial"/>
          <w:color w:val="888888"/>
          <w:sz w:val="21"/>
          <w:szCs w:val="21"/>
        </w:rPr>
        <w:br/>
      </w:r>
      <w:r w:rsidRPr="00766328">
        <w:rPr>
          <w:rFonts w:ascii="Consolas" w:eastAsia="Times New Roman" w:hAnsi="Consolas" w:cs="Courier New"/>
          <w:color w:val="DD1144"/>
          <w:sz w:val="18"/>
          <w:szCs w:val="18"/>
          <w:bdr w:val="single" w:sz="6" w:space="2" w:color="E1E1E8" w:frame="1"/>
          <w:shd w:val="clear" w:color="auto" w:fill="F7F7F9"/>
        </w:rPr>
        <w:t>.</w:t>
      </w:r>
      <w:proofErr w:type="spellStart"/>
      <w:r w:rsidRPr="00766328">
        <w:rPr>
          <w:rFonts w:ascii="Consolas" w:eastAsia="Times New Roman" w:hAnsi="Consolas" w:cs="Courier New"/>
          <w:color w:val="3366FF"/>
          <w:sz w:val="18"/>
          <w:szCs w:val="18"/>
          <w:bdr w:val="single" w:sz="6" w:space="2" w:color="E1E1E8" w:frame="1"/>
          <w:shd w:val="clear" w:color="auto" w:fill="F7F7F9"/>
        </w:rPr>
        <w:t>className</w:t>
      </w:r>
      <w:proofErr w:type="spellEnd"/>
    </w:p>
    <w:p w14:paraId="123D2D37" w14:textId="1215763F" w:rsidR="00766328" w:rsidRPr="00766328" w:rsidRDefault="00766328" w:rsidP="00766328">
      <w:pPr>
        <w:shd w:val="clear" w:color="auto" w:fill="FFFFFF"/>
        <w:spacing w:after="150" w:line="240" w:lineRule="auto"/>
        <w:rPr>
          <w:rFonts w:ascii="Arial" w:eastAsia="Times New Roman" w:hAnsi="Arial" w:cs="Arial"/>
          <w:color w:val="888888"/>
          <w:sz w:val="21"/>
          <w:szCs w:val="21"/>
        </w:rPr>
      </w:pPr>
      <w:r w:rsidRPr="00766328">
        <w:rPr>
          <w:rFonts w:ascii="Arial" w:eastAsia="Times New Roman" w:hAnsi="Arial" w:cs="Arial"/>
          <w:noProof/>
          <w:color w:val="888888"/>
          <w:sz w:val="21"/>
          <w:szCs w:val="21"/>
        </w:rPr>
        <w:drawing>
          <wp:inline distT="0" distB="0" distL="0" distR="0" wp14:anchorId="0E247B54" wp14:editId="6868A882">
            <wp:extent cx="4451350" cy="857250"/>
            <wp:effectExtent l="0" t="0" r="6350" b="0"/>
            <wp:docPr id="23" name="Picture 23" descr="Graphical user interface, text, application, Wor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 Word&#10;&#10;Description automatically generated with medium confidenc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451350" cy="857250"/>
                    </a:xfrm>
                    <a:prstGeom prst="rect">
                      <a:avLst/>
                    </a:prstGeom>
                    <a:noFill/>
                    <a:ln>
                      <a:noFill/>
                    </a:ln>
                  </pic:spPr>
                </pic:pic>
              </a:graphicData>
            </a:graphic>
          </wp:inline>
        </w:drawing>
      </w:r>
    </w:p>
    <w:p w14:paraId="4FFC5E77" w14:textId="77777777" w:rsidR="00766328" w:rsidRPr="00766328" w:rsidRDefault="00766328" w:rsidP="00766328">
      <w:pPr>
        <w:shd w:val="clear" w:color="auto" w:fill="FFFFFF"/>
        <w:spacing w:after="150" w:line="240" w:lineRule="auto"/>
        <w:rPr>
          <w:rFonts w:ascii="Arial" w:eastAsia="Times New Roman" w:hAnsi="Arial" w:cs="Arial"/>
          <w:color w:val="888888"/>
          <w:sz w:val="21"/>
          <w:szCs w:val="21"/>
        </w:rPr>
      </w:pPr>
      <w:proofErr w:type="gramStart"/>
      <w:r w:rsidRPr="00766328">
        <w:rPr>
          <w:rFonts w:ascii="Arial" w:eastAsia="Times New Roman" w:hAnsi="Arial" w:cs="Arial"/>
          <w:b/>
          <w:bCs/>
          <w:color w:val="4E4E4E"/>
          <w:sz w:val="21"/>
          <w:szCs w:val="21"/>
        </w:rPr>
        <w:t>Examples :</w:t>
      </w:r>
      <w:proofErr w:type="gramEnd"/>
    </w:p>
    <w:p w14:paraId="1FC0D0A7" w14:textId="77777777" w:rsidR="00766328" w:rsidRPr="00766328" w:rsidRDefault="00766328" w:rsidP="00766328">
      <w:pPr>
        <w:numPr>
          <w:ilvl w:val="0"/>
          <w:numId w:val="7"/>
        </w:numPr>
        <w:shd w:val="clear" w:color="auto" w:fill="FFFFFF"/>
        <w:spacing w:before="100" w:beforeAutospacing="1" w:after="100" w:afterAutospacing="1" w:line="300" w:lineRule="atLeast"/>
        <w:rPr>
          <w:rFonts w:ascii="Arial" w:eastAsia="Times New Roman" w:hAnsi="Arial" w:cs="Arial"/>
          <w:color w:val="888888"/>
          <w:sz w:val="21"/>
          <w:szCs w:val="21"/>
        </w:rPr>
      </w:pPr>
      <w:proofErr w:type="spellStart"/>
      <w:proofErr w:type="gramStart"/>
      <w:r w:rsidRPr="00766328">
        <w:rPr>
          <w:rFonts w:ascii="Arial" w:eastAsia="Times New Roman" w:hAnsi="Arial" w:cs="Arial"/>
          <w:color w:val="800080"/>
          <w:sz w:val="21"/>
          <w:szCs w:val="21"/>
        </w:rPr>
        <w:t>input</w:t>
      </w:r>
      <w:r w:rsidRPr="00766328">
        <w:rPr>
          <w:rFonts w:ascii="Arial" w:eastAsia="Times New Roman" w:hAnsi="Arial" w:cs="Arial"/>
          <w:color w:val="888888"/>
          <w:sz w:val="21"/>
          <w:szCs w:val="21"/>
        </w:rPr>
        <w:t>.</w:t>
      </w:r>
      <w:r w:rsidRPr="00766328">
        <w:rPr>
          <w:rFonts w:ascii="Arial" w:eastAsia="Times New Roman" w:hAnsi="Arial" w:cs="Arial"/>
          <w:color w:val="3366FF"/>
          <w:sz w:val="21"/>
          <w:szCs w:val="21"/>
        </w:rPr>
        <w:t>button</w:t>
      </w:r>
      <w:proofErr w:type="spellEnd"/>
      <w:proofErr w:type="gramEnd"/>
      <w:r w:rsidRPr="00766328">
        <w:rPr>
          <w:rFonts w:ascii="Arial" w:eastAsia="Times New Roman" w:hAnsi="Arial" w:cs="Arial"/>
          <w:color w:val="3366FF"/>
          <w:sz w:val="21"/>
          <w:szCs w:val="21"/>
        </w:rPr>
        <w:t> </w:t>
      </w:r>
    </w:p>
    <w:p w14:paraId="43114CD7" w14:textId="77777777" w:rsidR="00766328" w:rsidRPr="00766328" w:rsidRDefault="00766328" w:rsidP="00766328">
      <w:pPr>
        <w:numPr>
          <w:ilvl w:val="0"/>
          <w:numId w:val="7"/>
        </w:numPr>
        <w:shd w:val="clear" w:color="auto" w:fill="FFFFFF"/>
        <w:spacing w:before="100" w:beforeAutospacing="1" w:after="100" w:afterAutospacing="1" w:line="300" w:lineRule="atLeast"/>
        <w:rPr>
          <w:rFonts w:ascii="Arial" w:eastAsia="Times New Roman" w:hAnsi="Arial" w:cs="Arial"/>
          <w:color w:val="888888"/>
          <w:sz w:val="21"/>
          <w:szCs w:val="21"/>
        </w:rPr>
      </w:pPr>
      <w:proofErr w:type="gramStart"/>
      <w:r w:rsidRPr="00766328">
        <w:rPr>
          <w:rFonts w:ascii="Arial" w:eastAsia="Times New Roman" w:hAnsi="Arial" w:cs="Arial"/>
          <w:color w:val="888888"/>
          <w:sz w:val="21"/>
          <w:szCs w:val="21"/>
        </w:rPr>
        <w:t>.</w:t>
      </w:r>
      <w:r w:rsidRPr="00766328">
        <w:rPr>
          <w:rFonts w:ascii="Arial" w:eastAsia="Times New Roman" w:hAnsi="Arial" w:cs="Arial"/>
          <w:color w:val="3366FF"/>
          <w:sz w:val="21"/>
          <w:szCs w:val="21"/>
        </w:rPr>
        <w:t>button</w:t>
      </w:r>
      <w:proofErr w:type="gramEnd"/>
    </w:p>
    <w:p w14:paraId="09BDBA76" w14:textId="77777777" w:rsidR="00766328" w:rsidRPr="00766328" w:rsidRDefault="00766328" w:rsidP="00766328">
      <w:pPr>
        <w:shd w:val="clear" w:color="auto" w:fill="E2F2CB"/>
        <w:spacing w:before="150" w:line="600" w:lineRule="atLeast"/>
        <w:outlineLvl w:val="1"/>
        <w:rPr>
          <w:rFonts w:ascii="Arial" w:eastAsia="Times New Roman" w:hAnsi="Arial" w:cs="Arial"/>
          <w:b/>
          <w:bCs/>
          <w:color w:val="4E4E4E"/>
          <w:sz w:val="36"/>
          <w:szCs w:val="36"/>
        </w:rPr>
      </w:pPr>
      <w:r w:rsidRPr="00766328">
        <w:rPr>
          <w:rFonts w:ascii="Arial" w:eastAsia="Times New Roman" w:hAnsi="Arial" w:cs="Arial"/>
          <w:b/>
          <w:bCs/>
          <w:color w:val="4E4E4E"/>
          <w:sz w:val="36"/>
          <w:szCs w:val="36"/>
        </w:rPr>
        <w:lastRenderedPageBreak/>
        <w:t>Locating elements by multiple classes</w:t>
      </w:r>
    </w:p>
    <w:p w14:paraId="4EA6F8FD" w14:textId="77777777" w:rsidR="00766328" w:rsidRPr="00766328" w:rsidRDefault="00766328" w:rsidP="00766328">
      <w:pPr>
        <w:shd w:val="clear" w:color="auto" w:fill="FFFFFF"/>
        <w:spacing w:after="150" w:line="240" w:lineRule="auto"/>
        <w:rPr>
          <w:rFonts w:ascii="Arial" w:eastAsia="Times New Roman" w:hAnsi="Arial" w:cs="Arial"/>
          <w:color w:val="888888"/>
          <w:sz w:val="21"/>
          <w:szCs w:val="21"/>
        </w:rPr>
      </w:pPr>
      <w:r w:rsidRPr="00766328">
        <w:rPr>
          <w:rFonts w:ascii="Arial" w:eastAsia="Times New Roman" w:hAnsi="Arial" w:cs="Arial"/>
          <w:color w:val="888888"/>
          <w:sz w:val="21"/>
          <w:szCs w:val="21"/>
        </w:rPr>
        <w:t>Multiple classes can be separated by dots as in the following syntax </w:t>
      </w:r>
    </w:p>
    <w:p w14:paraId="76AADD9F" w14:textId="77777777" w:rsidR="00766328" w:rsidRPr="00766328" w:rsidRDefault="00766328" w:rsidP="00766328">
      <w:pPr>
        <w:shd w:val="clear" w:color="auto" w:fill="FFFFFF"/>
        <w:spacing w:after="150" w:line="240" w:lineRule="auto"/>
        <w:rPr>
          <w:rFonts w:ascii="Arial" w:eastAsia="Times New Roman" w:hAnsi="Arial" w:cs="Arial"/>
          <w:color w:val="888888"/>
          <w:sz w:val="21"/>
          <w:szCs w:val="21"/>
        </w:rPr>
      </w:pPr>
      <w:proofErr w:type="gramStart"/>
      <w:r w:rsidRPr="00766328">
        <w:rPr>
          <w:rFonts w:ascii="Arial" w:eastAsia="Times New Roman" w:hAnsi="Arial" w:cs="Arial"/>
          <w:b/>
          <w:bCs/>
          <w:color w:val="4E4E4E"/>
          <w:sz w:val="21"/>
          <w:szCs w:val="21"/>
        </w:rPr>
        <w:t>Syntax :</w:t>
      </w:r>
      <w:proofErr w:type="gramEnd"/>
    </w:p>
    <w:p w14:paraId="14050331" w14:textId="77777777" w:rsidR="00766328" w:rsidRPr="00766328" w:rsidRDefault="00766328" w:rsidP="00766328">
      <w:pPr>
        <w:shd w:val="clear" w:color="auto" w:fill="FFFFFF"/>
        <w:spacing w:after="150" w:line="240" w:lineRule="auto"/>
        <w:rPr>
          <w:rFonts w:ascii="Arial" w:eastAsia="Times New Roman" w:hAnsi="Arial" w:cs="Arial"/>
          <w:color w:val="888888"/>
          <w:sz w:val="21"/>
          <w:szCs w:val="21"/>
        </w:rPr>
      </w:pPr>
      <w:r w:rsidRPr="00766328">
        <w:rPr>
          <w:rFonts w:ascii="Consolas" w:eastAsia="Times New Roman" w:hAnsi="Consolas" w:cs="Courier New"/>
          <w:color w:val="800080"/>
          <w:sz w:val="18"/>
          <w:szCs w:val="18"/>
          <w:bdr w:val="single" w:sz="6" w:space="2" w:color="E1E1E8" w:frame="1"/>
          <w:shd w:val="clear" w:color="auto" w:fill="F7F7F9"/>
        </w:rPr>
        <w:t>tag-</w:t>
      </w:r>
      <w:proofErr w:type="gramStart"/>
      <w:r w:rsidRPr="00766328">
        <w:rPr>
          <w:rFonts w:ascii="Consolas" w:eastAsia="Times New Roman" w:hAnsi="Consolas" w:cs="Courier New"/>
          <w:color w:val="800080"/>
          <w:sz w:val="18"/>
          <w:szCs w:val="18"/>
          <w:bdr w:val="single" w:sz="6" w:space="2" w:color="E1E1E8" w:frame="1"/>
          <w:shd w:val="clear" w:color="auto" w:fill="F7F7F9"/>
        </w:rPr>
        <w:t>name</w:t>
      </w:r>
      <w:r w:rsidRPr="00766328">
        <w:rPr>
          <w:rFonts w:ascii="Consolas" w:eastAsia="Times New Roman" w:hAnsi="Consolas" w:cs="Courier New"/>
          <w:color w:val="DD1144"/>
          <w:sz w:val="18"/>
          <w:szCs w:val="18"/>
          <w:bdr w:val="single" w:sz="6" w:space="2" w:color="E1E1E8" w:frame="1"/>
          <w:shd w:val="clear" w:color="auto" w:fill="F7F7F9"/>
        </w:rPr>
        <w:t>.</w:t>
      </w:r>
      <w:r w:rsidRPr="00766328">
        <w:rPr>
          <w:rFonts w:ascii="Consolas" w:eastAsia="Times New Roman" w:hAnsi="Consolas" w:cs="Courier New"/>
          <w:color w:val="3366FF"/>
          <w:sz w:val="18"/>
          <w:szCs w:val="18"/>
          <w:bdr w:val="single" w:sz="6" w:space="2" w:color="E1E1E8" w:frame="1"/>
          <w:shd w:val="clear" w:color="auto" w:fill="F7F7F9"/>
        </w:rPr>
        <w:t>className1</w:t>
      </w:r>
      <w:r w:rsidRPr="00766328">
        <w:rPr>
          <w:rFonts w:ascii="Consolas" w:eastAsia="Times New Roman" w:hAnsi="Consolas" w:cs="Courier New"/>
          <w:color w:val="DD1144"/>
          <w:sz w:val="18"/>
          <w:szCs w:val="18"/>
          <w:bdr w:val="single" w:sz="6" w:space="2" w:color="E1E1E8" w:frame="1"/>
          <w:shd w:val="clear" w:color="auto" w:fill="F7F7F9"/>
        </w:rPr>
        <w:t>.</w:t>
      </w:r>
      <w:r w:rsidRPr="00766328">
        <w:rPr>
          <w:rFonts w:ascii="Consolas" w:eastAsia="Times New Roman" w:hAnsi="Consolas" w:cs="Courier New"/>
          <w:color w:val="3366FF"/>
          <w:sz w:val="18"/>
          <w:szCs w:val="18"/>
          <w:bdr w:val="single" w:sz="6" w:space="2" w:color="E1E1E8" w:frame="1"/>
          <w:shd w:val="clear" w:color="auto" w:fill="F7F7F9"/>
        </w:rPr>
        <w:t>className</w:t>
      </w:r>
      <w:proofErr w:type="gramEnd"/>
      <w:r w:rsidRPr="00766328">
        <w:rPr>
          <w:rFonts w:ascii="Consolas" w:eastAsia="Times New Roman" w:hAnsi="Consolas" w:cs="Courier New"/>
          <w:color w:val="3366FF"/>
          <w:sz w:val="18"/>
          <w:szCs w:val="18"/>
          <w:bdr w:val="single" w:sz="6" w:space="2" w:color="E1E1E8" w:frame="1"/>
          <w:shd w:val="clear" w:color="auto" w:fill="F7F7F9"/>
        </w:rPr>
        <w:t>2….</w:t>
      </w:r>
      <w:proofErr w:type="spellStart"/>
      <w:r w:rsidRPr="00766328">
        <w:rPr>
          <w:rFonts w:ascii="Consolas" w:eastAsia="Times New Roman" w:hAnsi="Consolas" w:cs="Courier New"/>
          <w:color w:val="3366FF"/>
          <w:sz w:val="18"/>
          <w:szCs w:val="18"/>
          <w:bdr w:val="single" w:sz="6" w:space="2" w:color="E1E1E8" w:frame="1"/>
          <w:shd w:val="clear" w:color="auto" w:fill="F7F7F9"/>
        </w:rPr>
        <w:t>classNameN</w:t>
      </w:r>
      <w:proofErr w:type="spellEnd"/>
      <w:r w:rsidRPr="00766328">
        <w:rPr>
          <w:rFonts w:ascii="Arial" w:eastAsia="Times New Roman" w:hAnsi="Arial" w:cs="Arial"/>
          <w:color w:val="888888"/>
          <w:sz w:val="21"/>
          <w:szCs w:val="21"/>
        </w:rPr>
        <w:t>   or </w:t>
      </w:r>
      <w:r w:rsidRPr="00766328">
        <w:rPr>
          <w:rFonts w:ascii="Consolas" w:eastAsia="Times New Roman" w:hAnsi="Consolas" w:cs="Courier New"/>
          <w:color w:val="3366FF"/>
          <w:sz w:val="18"/>
          <w:szCs w:val="18"/>
          <w:bdr w:val="single" w:sz="6" w:space="2" w:color="E1E1E8" w:frame="1"/>
          <w:shd w:val="clear" w:color="auto" w:fill="F7F7F9"/>
        </w:rPr>
        <w:t>.className1.className2….</w:t>
      </w:r>
      <w:proofErr w:type="spellStart"/>
      <w:r w:rsidRPr="00766328">
        <w:rPr>
          <w:rFonts w:ascii="Consolas" w:eastAsia="Times New Roman" w:hAnsi="Consolas" w:cs="Courier New"/>
          <w:color w:val="3366FF"/>
          <w:sz w:val="18"/>
          <w:szCs w:val="18"/>
          <w:bdr w:val="single" w:sz="6" w:space="2" w:color="E1E1E8" w:frame="1"/>
          <w:shd w:val="clear" w:color="auto" w:fill="F7F7F9"/>
        </w:rPr>
        <w:t>classNameN</w:t>
      </w:r>
      <w:proofErr w:type="spellEnd"/>
    </w:p>
    <w:p w14:paraId="1F582DF8" w14:textId="6A448FBD" w:rsidR="00766328" w:rsidRPr="00766328" w:rsidRDefault="00766328" w:rsidP="00766328">
      <w:pPr>
        <w:shd w:val="clear" w:color="auto" w:fill="FFFFFF"/>
        <w:spacing w:after="150" w:line="240" w:lineRule="auto"/>
        <w:rPr>
          <w:rFonts w:ascii="Arial" w:eastAsia="Times New Roman" w:hAnsi="Arial" w:cs="Arial"/>
          <w:color w:val="888888"/>
          <w:sz w:val="21"/>
          <w:szCs w:val="21"/>
        </w:rPr>
      </w:pPr>
      <w:r w:rsidRPr="00766328">
        <w:rPr>
          <w:rFonts w:ascii="Arial" w:eastAsia="Times New Roman" w:hAnsi="Arial" w:cs="Arial"/>
          <w:noProof/>
          <w:color w:val="888888"/>
          <w:sz w:val="21"/>
          <w:szCs w:val="21"/>
        </w:rPr>
        <w:drawing>
          <wp:inline distT="0" distB="0" distL="0" distR="0" wp14:anchorId="289C07AE" wp14:editId="42CDBFD1">
            <wp:extent cx="4629150" cy="679450"/>
            <wp:effectExtent l="0" t="0" r="0" b="6350"/>
            <wp:docPr id="22" name="Picture 22"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with medium confidenc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629150" cy="679450"/>
                    </a:xfrm>
                    <a:prstGeom prst="rect">
                      <a:avLst/>
                    </a:prstGeom>
                    <a:noFill/>
                    <a:ln>
                      <a:noFill/>
                    </a:ln>
                  </pic:spPr>
                </pic:pic>
              </a:graphicData>
            </a:graphic>
          </wp:inline>
        </w:drawing>
      </w:r>
    </w:p>
    <w:p w14:paraId="14E83B4B" w14:textId="77777777" w:rsidR="00766328" w:rsidRPr="00766328" w:rsidRDefault="00766328" w:rsidP="00766328">
      <w:pPr>
        <w:shd w:val="clear" w:color="auto" w:fill="FFFFFF"/>
        <w:spacing w:after="150" w:line="240" w:lineRule="auto"/>
        <w:rPr>
          <w:rFonts w:ascii="Arial" w:eastAsia="Times New Roman" w:hAnsi="Arial" w:cs="Arial"/>
          <w:color w:val="888888"/>
          <w:sz w:val="21"/>
          <w:szCs w:val="21"/>
        </w:rPr>
      </w:pPr>
      <w:proofErr w:type="gramStart"/>
      <w:r w:rsidRPr="00766328">
        <w:rPr>
          <w:rFonts w:ascii="Arial" w:eastAsia="Times New Roman" w:hAnsi="Arial" w:cs="Arial"/>
          <w:b/>
          <w:bCs/>
          <w:color w:val="4E4E4E"/>
          <w:sz w:val="21"/>
          <w:szCs w:val="21"/>
        </w:rPr>
        <w:t>Examples :</w:t>
      </w:r>
      <w:proofErr w:type="gramEnd"/>
    </w:p>
    <w:p w14:paraId="2C376891" w14:textId="77777777" w:rsidR="00766328" w:rsidRPr="00766328" w:rsidRDefault="00766328" w:rsidP="00766328">
      <w:pPr>
        <w:numPr>
          <w:ilvl w:val="0"/>
          <w:numId w:val="8"/>
        </w:numPr>
        <w:shd w:val="clear" w:color="auto" w:fill="FFFFFF"/>
        <w:spacing w:before="100" w:beforeAutospacing="1" w:after="100" w:afterAutospacing="1" w:line="300" w:lineRule="atLeast"/>
        <w:rPr>
          <w:rFonts w:ascii="Arial" w:eastAsia="Times New Roman" w:hAnsi="Arial" w:cs="Arial"/>
          <w:color w:val="888888"/>
          <w:sz w:val="21"/>
          <w:szCs w:val="21"/>
        </w:rPr>
      </w:pPr>
      <w:proofErr w:type="spellStart"/>
      <w:proofErr w:type="gramStart"/>
      <w:r w:rsidRPr="00766328">
        <w:rPr>
          <w:rFonts w:ascii="Arial" w:eastAsia="Times New Roman" w:hAnsi="Arial" w:cs="Arial"/>
          <w:color w:val="800080"/>
          <w:sz w:val="21"/>
          <w:szCs w:val="21"/>
        </w:rPr>
        <w:t>div</w:t>
      </w:r>
      <w:r w:rsidRPr="00766328">
        <w:rPr>
          <w:rFonts w:ascii="Arial" w:eastAsia="Times New Roman" w:hAnsi="Arial" w:cs="Arial"/>
          <w:color w:val="888888"/>
          <w:sz w:val="21"/>
          <w:szCs w:val="21"/>
        </w:rPr>
        <w:t>.</w:t>
      </w:r>
      <w:r w:rsidRPr="00766328">
        <w:rPr>
          <w:rFonts w:ascii="Arial" w:eastAsia="Times New Roman" w:hAnsi="Arial" w:cs="Arial"/>
          <w:color w:val="3366FF"/>
          <w:sz w:val="21"/>
          <w:szCs w:val="21"/>
        </w:rPr>
        <w:t>box.searchForm.toggleForm</w:t>
      </w:r>
      <w:proofErr w:type="spellEnd"/>
      <w:proofErr w:type="gramEnd"/>
      <w:r w:rsidRPr="00766328">
        <w:rPr>
          <w:rFonts w:ascii="Arial" w:eastAsia="Times New Roman" w:hAnsi="Arial" w:cs="Arial"/>
          <w:color w:val="3366FF"/>
          <w:sz w:val="21"/>
          <w:szCs w:val="21"/>
        </w:rPr>
        <w:t>.</w:t>
      </w:r>
    </w:p>
    <w:p w14:paraId="64B33E9E" w14:textId="77777777" w:rsidR="00766328" w:rsidRPr="00766328" w:rsidRDefault="00766328" w:rsidP="00766328">
      <w:pPr>
        <w:numPr>
          <w:ilvl w:val="0"/>
          <w:numId w:val="8"/>
        </w:numPr>
        <w:shd w:val="clear" w:color="auto" w:fill="FFFFFF"/>
        <w:spacing w:before="100" w:beforeAutospacing="1" w:after="100" w:afterAutospacing="1" w:line="300" w:lineRule="atLeast"/>
        <w:rPr>
          <w:rFonts w:ascii="Arial" w:eastAsia="Times New Roman" w:hAnsi="Arial" w:cs="Arial"/>
          <w:color w:val="888888"/>
          <w:sz w:val="21"/>
          <w:szCs w:val="21"/>
        </w:rPr>
      </w:pPr>
      <w:proofErr w:type="spellStart"/>
      <w:proofErr w:type="gramStart"/>
      <w:r w:rsidRPr="00766328">
        <w:rPr>
          <w:rFonts w:ascii="Arial" w:eastAsia="Times New Roman" w:hAnsi="Arial" w:cs="Arial"/>
          <w:color w:val="3366FF"/>
          <w:sz w:val="21"/>
          <w:szCs w:val="21"/>
        </w:rPr>
        <w:t>box.searchForm</w:t>
      </w:r>
      <w:proofErr w:type="spellEnd"/>
      <w:proofErr w:type="gramEnd"/>
    </w:p>
    <w:p w14:paraId="4B76193A" w14:textId="77777777" w:rsidR="00766328" w:rsidRPr="00766328" w:rsidRDefault="00766328" w:rsidP="00766328">
      <w:pPr>
        <w:shd w:val="clear" w:color="auto" w:fill="FFFFFF"/>
        <w:spacing w:after="150" w:line="240" w:lineRule="auto"/>
        <w:rPr>
          <w:rFonts w:ascii="Arial" w:eastAsia="Times New Roman" w:hAnsi="Arial" w:cs="Arial"/>
          <w:color w:val="888888"/>
          <w:sz w:val="21"/>
          <w:szCs w:val="21"/>
        </w:rPr>
      </w:pPr>
      <w:r w:rsidRPr="00766328">
        <w:rPr>
          <w:rFonts w:ascii="Arial" w:eastAsia="Times New Roman" w:hAnsi="Arial" w:cs="Arial"/>
          <w:color w:val="888888"/>
          <w:sz w:val="21"/>
          <w:szCs w:val="21"/>
        </w:rPr>
        <w:t>It is not required to provide all the class names. Ensure element is uniquely selected with minimum number of classes if you decide to use class names.</w:t>
      </w:r>
    </w:p>
    <w:p w14:paraId="0CB29A25" w14:textId="77777777" w:rsidR="00766328" w:rsidRPr="00766328" w:rsidRDefault="00766328" w:rsidP="00766328">
      <w:pPr>
        <w:shd w:val="clear" w:color="auto" w:fill="E2F2CB"/>
        <w:spacing w:before="150" w:line="600" w:lineRule="atLeast"/>
        <w:outlineLvl w:val="1"/>
        <w:rPr>
          <w:rFonts w:ascii="Arial" w:eastAsia="Times New Roman" w:hAnsi="Arial" w:cs="Arial"/>
          <w:b/>
          <w:bCs/>
          <w:color w:val="4E4E4E"/>
          <w:sz w:val="36"/>
          <w:szCs w:val="36"/>
        </w:rPr>
      </w:pPr>
      <w:r w:rsidRPr="00766328">
        <w:rPr>
          <w:rFonts w:ascii="Arial" w:eastAsia="Times New Roman" w:hAnsi="Arial" w:cs="Arial"/>
          <w:b/>
          <w:bCs/>
          <w:color w:val="4E4E4E"/>
          <w:sz w:val="36"/>
          <w:szCs w:val="36"/>
        </w:rPr>
        <w:t>Locating Elements by class name and attribute</w:t>
      </w:r>
    </w:p>
    <w:p w14:paraId="3AD02946" w14:textId="77777777" w:rsidR="00766328" w:rsidRPr="00766328" w:rsidRDefault="00766328" w:rsidP="00766328">
      <w:pPr>
        <w:shd w:val="clear" w:color="auto" w:fill="FFFFFF"/>
        <w:spacing w:after="150" w:line="240" w:lineRule="auto"/>
        <w:rPr>
          <w:rFonts w:ascii="Arial" w:eastAsia="Times New Roman" w:hAnsi="Arial" w:cs="Arial"/>
          <w:color w:val="888888"/>
          <w:sz w:val="21"/>
          <w:szCs w:val="21"/>
        </w:rPr>
      </w:pPr>
      <w:proofErr w:type="gramStart"/>
      <w:r w:rsidRPr="00766328">
        <w:rPr>
          <w:rFonts w:ascii="Arial" w:eastAsia="Times New Roman" w:hAnsi="Arial" w:cs="Arial"/>
          <w:b/>
          <w:bCs/>
          <w:color w:val="4E4E4E"/>
          <w:sz w:val="21"/>
          <w:szCs w:val="21"/>
        </w:rPr>
        <w:t>Syntax :</w:t>
      </w:r>
      <w:proofErr w:type="gramEnd"/>
    </w:p>
    <w:p w14:paraId="5ECC463C" w14:textId="77777777" w:rsidR="00766328" w:rsidRPr="00766328" w:rsidRDefault="00766328" w:rsidP="00766328">
      <w:pPr>
        <w:shd w:val="clear" w:color="auto" w:fill="FFFFFF"/>
        <w:spacing w:after="150" w:line="240" w:lineRule="auto"/>
        <w:rPr>
          <w:rFonts w:ascii="Arial" w:eastAsia="Times New Roman" w:hAnsi="Arial" w:cs="Arial"/>
          <w:color w:val="888888"/>
          <w:sz w:val="21"/>
          <w:szCs w:val="21"/>
        </w:rPr>
      </w:pPr>
      <w:r w:rsidRPr="00766328">
        <w:rPr>
          <w:rFonts w:ascii="Consolas" w:eastAsia="Times New Roman" w:hAnsi="Consolas" w:cs="Courier New"/>
          <w:color w:val="800080"/>
          <w:sz w:val="18"/>
          <w:szCs w:val="18"/>
          <w:bdr w:val="single" w:sz="6" w:space="2" w:color="E1E1E8" w:frame="1"/>
          <w:shd w:val="clear" w:color="auto" w:fill="F7F7F9"/>
        </w:rPr>
        <w:t>tag-</w:t>
      </w:r>
      <w:proofErr w:type="spellStart"/>
      <w:proofErr w:type="gramStart"/>
      <w:r w:rsidRPr="00766328">
        <w:rPr>
          <w:rFonts w:ascii="Consolas" w:eastAsia="Times New Roman" w:hAnsi="Consolas" w:cs="Courier New"/>
          <w:color w:val="800080"/>
          <w:sz w:val="18"/>
          <w:szCs w:val="18"/>
          <w:bdr w:val="single" w:sz="6" w:space="2" w:color="E1E1E8" w:frame="1"/>
          <w:shd w:val="clear" w:color="auto" w:fill="F7F7F9"/>
        </w:rPr>
        <w:t>name</w:t>
      </w:r>
      <w:r w:rsidRPr="00766328">
        <w:rPr>
          <w:rFonts w:ascii="Consolas" w:eastAsia="Times New Roman" w:hAnsi="Consolas" w:cs="Courier New"/>
          <w:color w:val="DD1144"/>
          <w:sz w:val="18"/>
          <w:szCs w:val="18"/>
          <w:bdr w:val="single" w:sz="6" w:space="2" w:color="E1E1E8" w:frame="1"/>
          <w:shd w:val="clear" w:color="auto" w:fill="F7F7F9"/>
        </w:rPr>
        <w:t>.</w:t>
      </w:r>
      <w:r w:rsidRPr="00766328">
        <w:rPr>
          <w:rFonts w:ascii="Consolas" w:eastAsia="Times New Roman" w:hAnsi="Consolas" w:cs="Courier New"/>
          <w:color w:val="3366FF"/>
          <w:sz w:val="18"/>
          <w:szCs w:val="18"/>
          <w:bdr w:val="single" w:sz="6" w:space="2" w:color="E1E1E8" w:frame="1"/>
          <w:shd w:val="clear" w:color="auto" w:fill="F7F7F9"/>
        </w:rPr>
        <w:t>className</w:t>
      </w:r>
      <w:proofErr w:type="spellEnd"/>
      <w:proofErr w:type="gramEnd"/>
      <w:r w:rsidRPr="00766328">
        <w:rPr>
          <w:rFonts w:ascii="Consolas" w:eastAsia="Times New Roman" w:hAnsi="Consolas" w:cs="Courier New"/>
          <w:color w:val="DD1144"/>
          <w:sz w:val="18"/>
          <w:szCs w:val="18"/>
          <w:bdr w:val="single" w:sz="6" w:space="2" w:color="E1E1E8" w:frame="1"/>
          <w:shd w:val="clear" w:color="auto" w:fill="F7F7F9"/>
        </w:rPr>
        <w:t>[</w:t>
      </w:r>
      <w:r w:rsidRPr="00766328">
        <w:rPr>
          <w:rFonts w:ascii="Consolas" w:eastAsia="Times New Roman" w:hAnsi="Consolas" w:cs="Courier New"/>
          <w:color w:val="FFCC00"/>
          <w:sz w:val="18"/>
          <w:szCs w:val="18"/>
          <w:bdr w:val="single" w:sz="6" w:space="2" w:color="E1E1E8" w:frame="1"/>
          <w:shd w:val="clear" w:color="auto" w:fill="F7F7F9"/>
        </w:rPr>
        <w:t>attribute-name</w:t>
      </w:r>
      <w:r w:rsidRPr="00766328">
        <w:rPr>
          <w:rFonts w:ascii="Consolas" w:eastAsia="Times New Roman" w:hAnsi="Consolas" w:cs="Courier New"/>
          <w:color w:val="DD1144"/>
          <w:sz w:val="18"/>
          <w:szCs w:val="18"/>
          <w:bdr w:val="single" w:sz="6" w:space="2" w:color="E1E1E8" w:frame="1"/>
          <w:shd w:val="clear" w:color="auto" w:fill="F7F7F9"/>
        </w:rPr>
        <w:t>=’</w:t>
      </w:r>
      <w:r w:rsidRPr="00766328">
        <w:rPr>
          <w:rFonts w:ascii="Consolas" w:eastAsia="Times New Roman" w:hAnsi="Consolas" w:cs="Courier New"/>
          <w:color w:val="3366FF"/>
          <w:sz w:val="18"/>
          <w:szCs w:val="18"/>
          <w:bdr w:val="single" w:sz="6" w:space="2" w:color="E1E1E8" w:frame="1"/>
          <w:shd w:val="clear" w:color="auto" w:fill="F7F7F9"/>
        </w:rPr>
        <w:t>attribute-value</w:t>
      </w:r>
      <w:r w:rsidRPr="00766328">
        <w:rPr>
          <w:rFonts w:ascii="Consolas" w:eastAsia="Times New Roman" w:hAnsi="Consolas" w:cs="Courier New"/>
          <w:color w:val="DD1144"/>
          <w:sz w:val="18"/>
          <w:szCs w:val="18"/>
          <w:bdr w:val="single" w:sz="6" w:space="2" w:color="E1E1E8" w:frame="1"/>
          <w:shd w:val="clear" w:color="auto" w:fill="F7F7F9"/>
        </w:rPr>
        <w:t>’]</w:t>
      </w:r>
      <w:r w:rsidRPr="00766328">
        <w:rPr>
          <w:rFonts w:ascii="Arial" w:eastAsia="Times New Roman" w:hAnsi="Arial" w:cs="Arial"/>
          <w:color w:val="888888"/>
          <w:sz w:val="21"/>
          <w:szCs w:val="21"/>
        </w:rPr>
        <w:t>  or</w:t>
      </w:r>
      <w:r w:rsidRPr="00766328">
        <w:rPr>
          <w:rFonts w:ascii="Arial" w:eastAsia="Times New Roman" w:hAnsi="Arial" w:cs="Arial"/>
          <w:color w:val="888888"/>
          <w:sz w:val="21"/>
          <w:szCs w:val="21"/>
        </w:rPr>
        <w:br/>
      </w:r>
      <w:r w:rsidRPr="00766328">
        <w:rPr>
          <w:rFonts w:ascii="Consolas" w:eastAsia="Times New Roman" w:hAnsi="Consolas" w:cs="Courier New"/>
          <w:color w:val="DD1144"/>
          <w:sz w:val="18"/>
          <w:szCs w:val="18"/>
          <w:bdr w:val="single" w:sz="6" w:space="2" w:color="E1E1E8" w:frame="1"/>
          <w:shd w:val="clear" w:color="auto" w:fill="F7F7F9"/>
        </w:rPr>
        <w:t>.</w:t>
      </w:r>
      <w:proofErr w:type="spellStart"/>
      <w:r w:rsidRPr="00766328">
        <w:rPr>
          <w:rFonts w:ascii="Consolas" w:eastAsia="Times New Roman" w:hAnsi="Consolas" w:cs="Courier New"/>
          <w:color w:val="3366FF"/>
          <w:sz w:val="18"/>
          <w:szCs w:val="18"/>
          <w:bdr w:val="single" w:sz="6" w:space="2" w:color="E1E1E8" w:frame="1"/>
          <w:shd w:val="clear" w:color="auto" w:fill="F7F7F9"/>
        </w:rPr>
        <w:t>className</w:t>
      </w:r>
      <w:proofErr w:type="spellEnd"/>
      <w:r w:rsidRPr="00766328">
        <w:rPr>
          <w:rFonts w:ascii="Consolas" w:eastAsia="Times New Roman" w:hAnsi="Consolas" w:cs="Courier New"/>
          <w:color w:val="DD1144"/>
          <w:sz w:val="18"/>
          <w:szCs w:val="18"/>
          <w:bdr w:val="single" w:sz="6" w:space="2" w:color="E1E1E8" w:frame="1"/>
          <w:shd w:val="clear" w:color="auto" w:fill="F7F7F9"/>
        </w:rPr>
        <w:t>[</w:t>
      </w:r>
      <w:r w:rsidRPr="00766328">
        <w:rPr>
          <w:rFonts w:ascii="Consolas" w:eastAsia="Times New Roman" w:hAnsi="Consolas" w:cs="Courier New"/>
          <w:color w:val="FFCC00"/>
          <w:sz w:val="18"/>
          <w:szCs w:val="18"/>
          <w:bdr w:val="single" w:sz="6" w:space="2" w:color="E1E1E8" w:frame="1"/>
          <w:shd w:val="clear" w:color="auto" w:fill="F7F7F9"/>
        </w:rPr>
        <w:t>attribute-name</w:t>
      </w:r>
      <w:r w:rsidRPr="00766328">
        <w:rPr>
          <w:rFonts w:ascii="Consolas" w:eastAsia="Times New Roman" w:hAnsi="Consolas" w:cs="Courier New"/>
          <w:color w:val="DD1144"/>
          <w:sz w:val="18"/>
          <w:szCs w:val="18"/>
          <w:bdr w:val="single" w:sz="6" w:space="2" w:color="E1E1E8" w:frame="1"/>
          <w:shd w:val="clear" w:color="auto" w:fill="F7F7F9"/>
        </w:rPr>
        <w:t>=’</w:t>
      </w:r>
      <w:r w:rsidRPr="00766328">
        <w:rPr>
          <w:rFonts w:ascii="Consolas" w:eastAsia="Times New Roman" w:hAnsi="Consolas" w:cs="Courier New"/>
          <w:color w:val="3366FF"/>
          <w:sz w:val="18"/>
          <w:szCs w:val="18"/>
          <w:bdr w:val="single" w:sz="6" w:space="2" w:color="E1E1E8" w:frame="1"/>
          <w:shd w:val="clear" w:color="auto" w:fill="F7F7F9"/>
        </w:rPr>
        <w:t>attribute-value</w:t>
      </w:r>
      <w:r w:rsidRPr="00766328">
        <w:rPr>
          <w:rFonts w:ascii="Consolas" w:eastAsia="Times New Roman" w:hAnsi="Consolas" w:cs="Courier New"/>
          <w:color w:val="DD1144"/>
          <w:sz w:val="18"/>
          <w:szCs w:val="18"/>
          <w:bdr w:val="single" w:sz="6" w:space="2" w:color="E1E1E8" w:frame="1"/>
          <w:shd w:val="clear" w:color="auto" w:fill="F7F7F9"/>
        </w:rPr>
        <w:t>’]</w:t>
      </w:r>
    </w:p>
    <w:p w14:paraId="5DAF4389" w14:textId="44ABEFF5" w:rsidR="00766328" w:rsidRPr="00766328" w:rsidRDefault="00766328" w:rsidP="00766328">
      <w:pPr>
        <w:shd w:val="clear" w:color="auto" w:fill="FFFFFF"/>
        <w:spacing w:after="150" w:line="240" w:lineRule="auto"/>
        <w:rPr>
          <w:rFonts w:ascii="Arial" w:eastAsia="Times New Roman" w:hAnsi="Arial" w:cs="Arial"/>
          <w:color w:val="888888"/>
          <w:sz w:val="21"/>
          <w:szCs w:val="21"/>
        </w:rPr>
      </w:pPr>
      <w:r w:rsidRPr="00766328">
        <w:rPr>
          <w:rFonts w:ascii="Arial" w:eastAsia="Times New Roman" w:hAnsi="Arial" w:cs="Arial"/>
          <w:noProof/>
          <w:color w:val="888888"/>
          <w:sz w:val="21"/>
          <w:szCs w:val="21"/>
        </w:rPr>
        <w:drawing>
          <wp:inline distT="0" distB="0" distL="0" distR="0" wp14:anchorId="04DF609A" wp14:editId="24720163">
            <wp:extent cx="4451350" cy="857250"/>
            <wp:effectExtent l="0" t="0" r="6350" b="0"/>
            <wp:docPr id="21" name="Picture 21" descr="Graphical user interface, text, application, Wor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 Word&#10;&#10;Description automatically generated with medium confidenc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451350" cy="857250"/>
                    </a:xfrm>
                    <a:prstGeom prst="rect">
                      <a:avLst/>
                    </a:prstGeom>
                    <a:noFill/>
                    <a:ln>
                      <a:noFill/>
                    </a:ln>
                  </pic:spPr>
                </pic:pic>
              </a:graphicData>
            </a:graphic>
          </wp:inline>
        </w:drawing>
      </w:r>
    </w:p>
    <w:p w14:paraId="27BED382" w14:textId="77777777" w:rsidR="00766328" w:rsidRPr="00766328" w:rsidRDefault="00766328" w:rsidP="00766328">
      <w:pPr>
        <w:shd w:val="clear" w:color="auto" w:fill="FFFFFF"/>
        <w:spacing w:after="150" w:line="240" w:lineRule="auto"/>
        <w:rPr>
          <w:rFonts w:ascii="Arial" w:eastAsia="Times New Roman" w:hAnsi="Arial" w:cs="Arial"/>
          <w:color w:val="888888"/>
          <w:sz w:val="21"/>
          <w:szCs w:val="21"/>
        </w:rPr>
      </w:pPr>
      <w:proofErr w:type="gramStart"/>
      <w:r w:rsidRPr="00766328">
        <w:rPr>
          <w:rFonts w:ascii="Arial" w:eastAsia="Times New Roman" w:hAnsi="Arial" w:cs="Arial"/>
          <w:b/>
          <w:bCs/>
          <w:color w:val="4E4E4E"/>
          <w:sz w:val="21"/>
          <w:szCs w:val="21"/>
        </w:rPr>
        <w:t>Examples :</w:t>
      </w:r>
      <w:proofErr w:type="gramEnd"/>
    </w:p>
    <w:p w14:paraId="5EC4FBEA" w14:textId="77777777" w:rsidR="00766328" w:rsidRPr="00766328" w:rsidRDefault="00766328" w:rsidP="00766328">
      <w:pPr>
        <w:numPr>
          <w:ilvl w:val="0"/>
          <w:numId w:val="9"/>
        </w:numPr>
        <w:shd w:val="clear" w:color="auto" w:fill="FFFFFF"/>
        <w:spacing w:before="100" w:beforeAutospacing="1" w:after="100" w:afterAutospacing="1" w:line="300" w:lineRule="atLeast"/>
        <w:rPr>
          <w:rFonts w:ascii="Arial" w:eastAsia="Times New Roman" w:hAnsi="Arial" w:cs="Arial"/>
          <w:color w:val="888888"/>
          <w:sz w:val="21"/>
          <w:szCs w:val="21"/>
        </w:rPr>
      </w:pPr>
      <w:proofErr w:type="spellStart"/>
      <w:proofErr w:type="gramStart"/>
      <w:r w:rsidRPr="00766328">
        <w:rPr>
          <w:rFonts w:ascii="Arial" w:eastAsia="Times New Roman" w:hAnsi="Arial" w:cs="Arial"/>
          <w:color w:val="800080"/>
          <w:sz w:val="21"/>
          <w:szCs w:val="21"/>
        </w:rPr>
        <w:t>input</w:t>
      </w:r>
      <w:r w:rsidRPr="00766328">
        <w:rPr>
          <w:rFonts w:ascii="Arial" w:eastAsia="Times New Roman" w:hAnsi="Arial" w:cs="Arial"/>
          <w:color w:val="888888"/>
          <w:sz w:val="21"/>
          <w:szCs w:val="21"/>
        </w:rPr>
        <w:t>.</w:t>
      </w:r>
      <w:r w:rsidRPr="00766328">
        <w:rPr>
          <w:rFonts w:ascii="Arial" w:eastAsia="Times New Roman" w:hAnsi="Arial" w:cs="Arial"/>
          <w:color w:val="3366FF"/>
          <w:sz w:val="21"/>
          <w:szCs w:val="21"/>
        </w:rPr>
        <w:t>button</w:t>
      </w:r>
      <w:proofErr w:type="spellEnd"/>
      <w:proofErr w:type="gramEnd"/>
      <w:r w:rsidRPr="00766328">
        <w:rPr>
          <w:rFonts w:ascii="Arial" w:eastAsia="Times New Roman" w:hAnsi="Arial" w:cs="Arial"/>
          <w:color w:val="888888"/>
          <w:sz w:val="21"/>
          <w:szCs w:val="21"/>
        </w:rPr>
        <w:t>[</w:t>
      </w:r>
      <w:r w:rsidRPr="00766328">
        <w:rPr>
          <w:rFonts w:ascii="Arial" w:eastAsia="Times New Roman" w:hAnsi="Arial" w:cs="Arial"/>
          <w:color w:val="FFCC00"/>
          <w:sz w:val="21"/>
          <w:szCs w:val="21"/>
        </w:rPr>
        <w:t>name</w:t>
      </w:r>
      <w:r w:rsidRPr="00766328">
        <w:rPr>
          <w:rFonts w:ascii="Arial" w:eastAsia="Times New Roman" w:hAnsi="Arial" w:cs="Arial"/>
          <w:color w:val="888888"/>
          <w:sz w:val="21"/>
          <w:szCs w:val="21"/>
        </w:rPr>
        <w:t>=’</w:t>
      </w:r>
      <w:r w:rsidRPr="00766328">
        <w:rPr>
          <w:rFonts w:ascii="Arial" w:eastAsia="Times New Roman" w:hAnsi="Arial" w:cs="Arial"/>
          <w:color w:val="3366FF"/>
          <w:sz w:val="21"/>
          <w:szCs w:val="21"/>
        </w:rPr>
        <w:t>Submit</w:t>
      </w:r>
      <w:r w:rsidRPr="00766328">
        <w:rPr>
          <w:rFonts w:ascii="Arial" w:eastAsia="Times New Roman" w:hAnsi="Arial" w:cs="Arial"/>
          <w:color w:val="888888"/>
          <w:sz w:val="21"/>
          <w:szCs w:val="21"/>
        </w:rPr>
        <w:t>’]</w:t>
      </w:r>
    </w:p>
    <w:p w14:paraId="46012A1B" w14:textId="77777777" w:rsidR="00766328" w:rsidRPr="00766328" w:rsidRDefault="00766328" w:rsidP="00766328">
      <w:pPr>
        <w:numPr>
          <w:ilvl w:val="0"/>
          <w:numId w:val="9"/>
        </w:numPr>
        <w:shd w:val="clear" w:color="auto" w:fill="FFFFFF"/>
        <w:spacing w:before="100" w:beforeAutospacing="1" w:after="100" w:afterAutospacing="1" w:line="300" w:lineRule="atLeast"/>
        <w:rPr>
          <w:rFonts w:ascii="Arial" w:eastAsia="Times New Roman" w:hAnsi="Arial" w:cs="Arial"/>
          <w:color w:val="888888"/>
          <w:sz w:val="21"/>
          <w:szCs w:val="21"/>
        </w:rPr>
      </w:pPr>
      <w:proofErr w:type="gramStart"/>
      <w:r w:rsidRPr="00766328">
        <w:rPr>
          <w:rFonts w:ascii="Arial" w:eastAsia="Times New Roman" w:hAnsi="Arial" w:cs="Arial"/>
          <w:color w:val="888888"/>
          <w:sz w:val="21"/>
          <w:szCs w:val="21"/>
        </w:rPr>
        <w:t>.</w:t>
      </w:r>
      <w:r w:rsidRPr="00766328">
        <w:rPr>
          <w:rFonts w:ascii="Arial" w:eastAsia="Times New Roman" w:hAnsi="Arial" w:cs="Arial"/>
          <w:color w:val="3366FF"/>
          <w:sz w:val="21"/>
          <w:szCs w:val="21"/>
        </w:rPr>
        <w:t>button</w:t>
      </w:r>
      <w:proofErr w:type="gramEnd"/>
      <w:r w:rsidRPr="00766328">
        <w:rPr>
          <w:rFonts w:ascii="Arial" w:eastAsia="Times New Roman" w:hAnsi="Arial" w:cs="Arial"/>
          <w:color w:val="888888"/>
          <w:sz w:val="21"/>
          <w:szCs w:val="21"/>
        </w:rPr>
        <w:t>[</w:t>
      </w:r>
      <w:r w:rsidRPr="00766328">
        <w:rPr>
          <w:rFonts w:ascii="Arial" w:eastAsia="Times New Roman" w:hAnsi="Arial" w:cs="Arial"/>
          <w:color w:val="FFCC00"/>
          <w:sz w:val="21"/>
          <w:szCs w:val="21"/>
        </w:rPr>
        <w:t>name</w:t>
      </w:r>
      <w:r w:rsidRPr="00766328">
        <w:rPr>
          <w:rFonts w:ascii="Arial" w:eastAsia="Times New Roman" w:hAnsi="Arial" w:cs="Arial"/>
          <w:color w:val="888888"/>
          <w:sz w:val="21"/>
          <w:szCs w:val="21"/>
        </w:rPr>
        <w:t>=’</w:t>
      </w:r>
      <w:r w:rsidRPr="00766328">
        <w:rPr>
          <w:rFonts w:ascii="Arial" w:eastAsia="Times New Roman" w:hAnsi="Arial" w:cs="Arial"/>
          <w:color w:val="3366FF"/>
          <w:sz w:val="21"/>
          <w:szCs w:val="21"/>
        </w:rPr>
        <w:t>Submit</w:t>
      </w:r>
      <w:r w:rsidRPr="00766328">
        <w:rPr>
          <w:rFonts w:ascii="Arial" w:eastAsia="Times New Roman" w:hAnsi="Arial" w:cs="Arial"/>
          <w:color w:val="888888"/>
          <w:sz w:val="21"/>
          <w:szCs w:val="21"/>
        </w:rPr>
        <w:t>’]</w:t>
      </w:r>
    </w:p>
    <w:p w14:paraId="35B92F71" w14:textId="77777777" w:rsidR="00766328" w:rsidRPr="00766328" w:rsidRDefault="00766328" w:rsidP="00766328">
      <w:pPr>
        <w:shd w:val="clear" w:color="auto" w:fill="E2F2CB"/>
        <w:spacing w:before="150" w:line="600" w:lineRule="atLeast"/>
        <w:outlineLvl w:val="1"/>
        <w:rPr>
          <w:rFonts w:ascii="Arial" w:eastAsia="Times New Roman" w:hAnsi="Arial" w:cs="Arial"/>
          <w:b/>
          <w:bCs/>
          <w:color w:val="4E4E4E"/>
          <w:sz w:val="36"/>
          <w:szCs w:val="36"/>
        </w:rPr>
      </w:pPr>
      <w:r w:rsidRPr="00766328">
        <w:rPr>
          <w:rFonts w:ascii="Arial" w:eastAsia="Times New Roman" w:hAnsi="Arial" w:cs="Arial"/>
          <w:b/>
          <w:bCs/>
          <w:color w:val="4E4E4E"/>
          <w:sz w:val="36"/>
          <w:szCs w:val="36"/>
        </w:rPr>
        <w:t>Locating Elements by multiple attributes</w:t>
      </w:r>
    </w:p>
    <w:p w14:paraId="1C5DCF87" w14:textId="77777777" w:rsidR="00766328" w:rsidRPr="00766328" w:rsidRDefault="00766328" w:rsidP="00766328">
      <w:pPr>
        <w:shd w:val="clear" w:color="auto" w:fill="FFFFFF"/>
        <w:spacing w:after="150" w:line="240" w:lineRule="auto"/>
        <w:rPr>
          <w:rFonts w:ascii="Arial" w:eastAsia="Times New Roman" w:hAnsi="Arial" w:cs="Arial"/>
          <w:color w:val="888888"/>
          <w:sz w:val="21"/>
          <w:szCs w:val="21"/>
        </w:rPr>
      </w:pPr>
      <w:r w:rsidRPr="00766328">
        <w:rPr>
          <w:rFonts w:ascii="Arial" w:eastAsia="Times New Roman" w:hAnsi="Arial" w:cs="Arial"/>
          <w:color w:val="888888"/>
          <w:sz w:val="21"/>
          <w:szCs w:val="21"/>
        </w:rPr>
        <w:t>Sometimes it may not be possible to locate an element with a single attribute. In the real world, we have a similar issue. We cannot locate a person with just the first name or last name. We will have to use a combination of first name and last name to locate a person to locate a person without making any confusion.</w:t>
      </w:r>
    </w:p>
    <w:p w14:paraId="55EF40D6" w14:textId="77777777" w:rsidR="00766328" w:rsidRPr="00766328" w:rsidRDefault="00766328" w:rsidP="00766328">
      <w:pPr>
        <w:shd w:val="clear" w:color="auto" w:fill="FFFFFF"/>
        <w:spacing w:after="150" w:line="240" w:lineRule="auto"/>
        <w:rPr>
          <w:rFonts w:ascii="Arial" w:eastAsia="Times New Roman" w:hAnsi="Arial" w:cs="Arial"/>
          <w:color w:val="888888"/>
          <w:sz w:val="21"/>
          <w:szCs w:val="21"/>
        </w:rPr>
      </w:pPr>
      <w:proofErr w:type="gramStart"/>
      <w:r w:rsidRPr="00766328">
        <w:rPr>
          <w:rFonts w:ascii="Arial" w:eastAsia="Times New Roman" w:hAnsi="Arial" w:cs="Arial"/>
          <w:b/>
          <w:bCs/>
          <w:color w:val="4E4E4E"/>
          <w:sz w:val="21"/>
          <w:szCs w:val="21"/>
        </w:rPr>
        <w:t>Syntax :</w:t>
      </w:r>
      <w:proofErr w:type="gramEnd"/>
    </w:p>
    <w:p w14:paraId="569746EE" w14:textId="77777777" w:rsidR="00766328" w:rsidRPr="00766328" w:rsidRDefault="00766328" w:rsidP="00766328">
      <w:pPr>
        <w:shd w:val="clear" w:color="auto" w:fill="FFFFFF"/>
        <w:spacing w:after="150" w:line="240" w:lineRule="auto"/>
        <w:rPr>
          <w:rFonts w:ascii="Arial" w:eastAsia="Times New Roman" w:hAnsi="Arial" w:cs="Arial"/>
          <w:color w:val="888888"/>
          <w:sz w:val="21"/>
          <w:szCs w:val="21"/>
        </w:rPr>
      </w:pPr>
      <w:r w:rsidRPr="00766328">
        <w:rPr>
          <w:rFonts w:ascii="Consolas" w:eastAsia="Times New Roman" w:hAnsi="Consolas" w:cs="Courier New"/>
          <w:color w:val="800080"/>
          <w:sz w:val="18"/>
          <w:szCs w:val="18"/>
          <w:bdr w:val="single" w:sz="6" w:space="2" w:color="E1E1E8" w:frame="1"/>
          <w:shd w:val="clear" w:color="auto" w:fill="F7F7F9"/>
        </w:rPr>
        <w:t>tag-name</w:t>
      </w:r>
      <w:r w:rsidRPr="00766328">
        <w:rPr>
          <w:rFonts w:ascii="Consolas" w:eastAsia="Times New Roman" w:hAnsi="Consolas" w:cs="Courier New"/>
          <w:color w:val="DD1144"/>
          <w:sz w:val="18"/>
          <w:szCs w:val="18"/>
          <w:bdr w:val="single" w:sz="6" w:space="2" w:color="E1E1E8" w:frame="1"/>
          <w:shd w:val="clear" w:color="auto" w:fill="F7F7F9"/>
        </w:rPr>
        <w:t>[</w:t>
      </w:r>
      <w:r w:rsidRPr="00766328">
        <w:rPr>
          <w:rFonts w:ascii="Consolas" w:eastAsia="Times New Roman" w:hAnsi="Consolas" w:cs="Courier New"/>
          <w:color w:val="FFCC00"/>
          <w:sz w:val="18"/>
          <w:szCs w:val="18"/>
          <w:bdr w:val="single" w:sz="6" w:space="2" w:color="E1E1E8" w:frame="1"/>
          <w:shd w:val="clear" w:color="auto" w:fill="F7F7F9"/>
        </w:rPr>
        <w:t>a-name1</w:t>
      </w:r>
      <w:r w:rsidRPr="00766328">
        <w:rPr>
          <w:rFonts w:ascii="Consolas" w:eastAsia="Times New Roman" w:hAnsi="Consolas" w:cs="Courier New"/>
          <w:color w:val="DD1144"/>
          <w:sz w:val="18"/>
          <w:szCs w:val="18"/>
          <w:bdr w:val="single" w:sz="6" w:space="2" w:color="E1E1E8" w:frame="1"/>
          <w:shd w:val="clear" w:color="auto" w:fill="F7F7F9"/>
        </w:rPr>
        <w:t>=’</w:t>
      </w:r>
      <w:r w:rsidRPr="00766328">
        <w:rPr>
          <w:rFonts w:ascii="Consolas" w:eastAsia="Times New Roman" w:hAnsi="Consolas" w:cs="Courier New"/>
          <w:color w:val="3366FF"/>
          <w:sz w:val="18"/>
          <w:szCs w:val="18"/>
          <w:bdr w:val="single" w:sz="6" w:space="2" w:color="E1E1E8" w:frame="1"/>
          <w:shd w:val="clear" w:color="auto" w:fill="F7F7F9"/>
        </w:rPr>
        <w:t>a-value1</w:t>
      </w:r>
      <w:proofErr w:type="gramStart"/>
      <w:r w:rsidRPr="00766328">
        <w:rPr>
          <w:rFonts w:ascii="Consolas" w:eastAsia="Times New Roman" w:hAnsi="Consolas" w:cs="Courier New"/>
          <w:color w:val="DD1144"/>
          <w:sz w:val="18"/>
          <w:szCs w:val="18"/>
          <w:bdr w:val="single" w:sz="6" w:space="2" w:color="E1E1E8" w:frame="1"/>
          <w:shd w:val="clear" w:color="auto" w:fill="F7F7F9"/>
        </w:rPr>
        <w:t>’][</w:t>
      </w:r>
      <w:proofErr w:type="gramEnd"/>
      <w:r w:rsidRPr="00766328">
        <w:rPr>
          <w:rFonts w:ascii="Consolas" w:eastAsia="Times New Roman" w:hAnsi="Consolas" w:cs="Courier New"/>
          <w:color w:val="FFCC00"/>
          <w:sz w:val="18"/>
          <w:szCs w:val="18"/>
          <w:bdr w:val="single" w:sz="6" w:space="2" w:color="E1E1E8" w:frame="1"/>
          <w:shd w:val="clear" w:color="auto" w:fill="F7F7F9"/>
        </w:rPr>
        <w:t>a-name2</w:t>
      </w:r>
      <w:r w:rsidRPr="00766328">
        <w:rPr>
          <w:rFonts w:ascii="Consolas" w:eastAsia="Times New Roman" w:hAnsi="Consolas" w:cs="Courier New"/>
          <w:color w:val="DD1144"/>
          <w:sz w:val="18"/>
          <w:szCs w:val="18"/>
          <w:bdr w:val="single" w:sz="6" w:space="2" w:color="E1E1E8" w:frame="1"/>
          <w:shd w:val="clear" w:color="auto" w:fill="F7F7F9"/>
        </w:rPr>
        <w:t>=’</w:t>
      </w:r>
      <w:r w:rsidRPr="00766328">
        <w:rPr>
          <w:rFonts w:ascii="Consolas" w:eastAsia="Times New Roman" w:hAnsi="Consolas" w:cs="Courier New"/>
          <w:color w:val="3366FF"/>
          <w:sz w:val="18"/>
          <w:szCs w:val="18"/>
          <w:bdr w:val="single" w:sz="6" w:space="2" w:color="E1E1E8" w:frame="1"/>
          <w:shd w:val="clear" w:color="auto" w:fill="F7F7F9"/>
        </w:rPr>
        <w:t>a-value2</w:t>
      </w:r>
      <w:r w:rsidRPr="00766328">
        <w:rPr>
          <w:rFonts w:ascii="Consolas" w:eastAsia="Times New Roman" w:hAnsi="Consolas" w:cs="Courier New"/>
          <w:color w:val="DD1144"/>
          <w:sz w:val="18"/>
          <w:szCs w:val="18"/>
          <w:bdr w:val="single" w:sz="6" w:space="2" w:color="E1E1E8" w:frame="1"/>
          <w:shd w:val="clear" w:color="auto" w:fill="F7F7F9"/>
        </w:rPr>
        <w:t>’] ..[</w:t>
      </w:r>
      <w:r w:rsidRPr="00766328">
        <w:rPr>
          <w:rFonts w:ascii="Consolas" w:eastAsia="Times New Roman" w:hAnsi="Consolas" w:cs="Courier New"/>
          <w:color w:val="FFCC00"/>
          <w:sz w:val="18"/>
          <w:szCs w:val="18"/>
          <w:bdr w:val="single" w:sz="6" w:space="2" w:color="E1E1E8" w:frame="1"/>
          <w:shd w:val="clear" w:color="auto" w:fill="F7F7F9"/>
        </w:rPr>
        <w:t>a-</w:t>
      </w:r>
      <w:proofErr w:type="spellStart"/>
      <w:r w:rsidRPr="00766328">
        <w:rPr>
          <w:rFonts w:ascii="Consolas" w:eastAsia="Times New Roman" w:hAnsi="Consolas" w:cs="Courier New"/>
          <w:color w:val="FFCC00"/>
          <w:sz w:val="18"/>
          <w:szCs w:val="18"/>
          <w:bdr w:val="single" w:sz="6" w:space="2" w:color="E1E1E8" w:frame="1"/>
          <w:shd w:val="clear" w:color="auto" w:fill="F7F7F9"/>
        </w:rPr>
        <w:t>nameN</w:t>
      </w:r>
      <w:proofErr w:type="spellEnd"/>
      <w:r w:rsidRPr="00766328">
        <w:rPr>
          <w:rFonts w:ascii="Consolas" w:eastAsia="Times New Roman" w:hAnsi="Consolas" w:cs="Courier New"/>
          <w:color w:val="DD1144"/>
          <w:sz w:val="18"/>
          <w:szCs w:val="18"/>
          <w:bdr w:val="single" w:sz="6" w:space="2" w:color="E1E1E8" w:frame="1"/>
          <w:shd w:val="clear" w:color="auto" w:fill="F7F7F9"/>
        </w:rPr>
        <w:t>=’</w:t>
      </w:r>
      <w:r w:rsidRPr="00766328">
        <w:rPr>
          <w:rFonts w:ascii="Consolas" w:eastAsia="Times New Roman" w:hAnsi="Consolas" w:cs="Courier New"/>
          <w:color w:val="3366FF"/>
          <w:sz w:val="18"/>
          <w:szCs w:val="18"/>
          <w:bdr w:val="single" w:sz="6" w:space="2" w:color="E1E1E8" w:frame="1"/>
          <w:shd w:val="clear" w:color="auto" w:fill="F7F7F9"/>
        </w:rPr>
        <w:t>a-</w:t>
      </w:r>
      <w:proofErr w:type="spellStart"/>
      <w:r w:rsidRPr="00766328">
        <w:rPr>
          <w:rFonts w:ascii="Consolas" w:eastAsia="Times New Roman" w:hAnsi="Consolas" w:cs="Courier New"/>
          <w:color w:val="3366FF"/>
          <w:sz w:val="18"/>
          <w:szCs w:val="18"/>
          <w:bdr w:val="single" w:sz="6" w:space="2" w:color="E1E1E8" w:frame="1"/>
          <w:shd w:val="clear" w:color="auto" w:fill="F7F7F9"/>
        </w:rPr>
        <w:t>valueN</w:t>
      </w:r>
      <w:proofErr w:type="spellEnd"/>
      <w:r w:rsidRPr="00766328">
        <w:rPr>
          <w:rFonts w:ascii="Consolas" w:eastAsia="Times New Roman" w:hAnsi="Consolas" w:cs="Courier New"/>
          <w:color w:val="DD1144"/>
          <w:sz w:val="18"/>
          <w:szCs w:val="18"/>
          <w:bdr w:val="single" w:sz="6" w:space="2" w:color="E1E1E8" w:frame="1"/>
          <w:shd w:val="clear" w:color="auto" w:fill="F7F7F9"/>
        </w:rPr>
        <w:t>’]</w:t>
      </w:r>
      <w:r w:rsidRPr="00766328">
        <w:rPr>
          <w:rFonts w:ascii="Arial" w:eastAsia="Times New Roman" w:hAnsi="Arial" w:cs="Arial"/>
          <w:color w:val="888888"/>
          <w:sz w:val="21"/>
          <w:szCs w:val="21"/>
        </w:rPr>
        <w:t> or</w:t>
      </w:r>
      <w:r w:rsidRPr="00766328">
        <w:rPr>
          <w:rFonts w:ascii="Arial" w:eastAsia="Times New Roman" w:hAnsi="Arial" w:cs="Arial"/>
          <w:color w:val="888888"/>
          <w:sz w:val="21"/>
          <w:szCs w:val="21"/>
        </w:rPr>
        <w:br/>
      </w:r>
      <w:r w:rsidRPr="00766328">
        <w:rPr>
          <w:rFonts w:ascii="Consolas" w:eastAsia="Times New Roman" w:hAnsi="Consolas" w:cs="Courier New"/>
          <w:color w:val="DD1144"/>
          <w:sz w:val="18"/>
          <w:szCs w:val="18"/>
          <w:bdr w:val="single" w:sz="6" w:space="2" w:color="E1E1E8" w:frame="1"/>
          <w:shd w:val="clear" w:color="auto" w:fill="F7F7F9"/>
        </w:rPr>
        <w:t>[</w:t>
      </w:r>
      <w:r w:rsidRPr="00766328">
        <w:rPr>
          <w:rFonts w:ascii="Consolas" w:eastAsia="Times New Roman" w:hAnsi="Consolas" w:cs="Courier New"/>
          <w:color w:val="FFCC00"/>
          <w:sz w:val="18"/>
          <w:szCs w:val="18"/>
          <w:bdr w:val="single" w:sz="6" w:space="2" w:color="E1E1E8" w:frame="1"/>
          <w:shd w:val="clear" w:color="auto" w:fill="F7F7F9"/>
        </w:rPr>
        <w:t>a-name1</w:t>
      </w:r>
      <w:r w:rsidRPr="00766328">
        <w:rPr>
          <w:rFonts w:ascii="Consolas" w:eastAsia="Times New Roman" w:hAnsi="Consolas" w:cs="Courier New"/>
          <w:color w:val="DD1144"/>
          <w:sz w:val="18"/>
          <w:szCs w:val="18"/>
          <w:bdr w:val="single" w:sz="6" w:space="2" w:color="E1E1E8" w:frame="1"/>
          <w:shd w:val="clear" w:color="auto" w:fill="F7F7F9"/>
        </w:rPr>
        <w:t>=’</w:t>
      </w:r>
      <w:r w:rsidRPr="00766328">
        <w:rPr>
          <w:rFonts w:ascii="Consolas" w:eastAsia="Times New Roman" w:hAnsi="Consolas" w:cs="Courier New"/>
          <w:color w:val="3366FF"/>
          <w:sz w:val="18"/>
          <w:szCs w:val="18"/>
          <w:bdr w:val="single" w:sz="6" w:space="2" w:color="E1E1E8" w:frame="1"/>
          <w:shd w:val="clear" w:color="auto" w:fill="F7F7F9"/>
        </w:rPr>
        <w:t>a-value1</w:t>
      </w:r>
      <w:r w:rsidRPr="00766328">
        <w:rPr>
          <w:rFonts w:ascii="Consolas" w:eastAsia="Times New Roman" w:hAnsi="Consolas" w:cs="Courier New"/>
          <w:color w:val="DD1144"/>
          <w:sz w:val="18"/>
          <w:szCs w:val="18"/>
          <w:bdr w:val="single" w:sz="6" w:space="2" w:color="E1E1E8" w:frame="1"/>
          <w:shd w:val="clear" w:color="auto" w:fill="F7F7F9"/>
        </w:rPr>
        <w:t>’][</w:t>
      </w:r>
      <w:r w:rsidRPr="00766328">
        <w:rPr>
          <w:rFonts w:ascii="Consolas" w:eastAsia="Times New Roman" w:hAnsi="Consolas" w:cs="Courier New"/>
          <w:color w:val="FFCC00"/>
          <w:sz w:val="18"/>
          <w:szCs w:val="18"/>
          <w:bdr w:val="single" w:sz="6" w:space="2" w:color="E1E1E8" w:frame="1"/>
          <w:shd w:val="clear" w:color="auto" w:fill="F7F7F9"/>
        </w:rPr>
        <w:t>a-name2</w:t>
      </w:r>
      <w:r w:rsidRPr="00766328">
        <w:rPr>
          <w:rFonts w:ascii="Consolas" w:eastAsia="Times New Roman" w:hAnsi="Consolas" w:cs="Courier New"/>
          <w:color w:val="DD1144"/>
          <w:sz w:val="18"/>
          <w:szCs w:val="18"/>
          <w:bdr w:val="single" w:sz="6" w:space="2" w:color="E1E1E8" w:frame="1"/>
          <w:shd w:val="clear" w:color="auto" w:fill="F7F7F9"/>
        </w:rPr>
        <w:t>=’</w:t>
      </w:r>
      <w:r w:rsidRPr="00766328">
        <w:rPr>
          <w:rFonts w:ascii="Consolas" w:eastAsia="Times New Roman" w:hAnsi="Consolas" w:cs="Courier New"/>
          <w:color w:val="3366FF"/>
          <w:sz w:val="18"/>
          <w:szCs w:val="18"/>
          <w:bdr w:val="single" w:sz="6" w:space="2" w:color="E1E1E8" w:frame="1"/>
          <w:shd w:val="clear" w:color="auto" w:fill="F7F7F9"/>
        </w:rPr>
        <w:t>a-value2</w:t>
      </w:r>
      <w:r w:rsidRPr="00766328">
        <w:rPr>
          <w:rFonts w:ascii="Consolas" w:eastAsia="Times New Roman" w:hAnsi="Consolas" w:cs="Courier New"/>
          <w:color w:val="DD1144"/>
          <w:sz w:val="18"/>
          <w:szCs w:val="18"/>
          <w:bdr w:val="single" w:sz="6" w:space="2" w:color="E1E1E8" w:frame="1"/>
          <w:shd w:val="clear" w:color="auto" w:fill="F7F7F9"/>
        </w:rPr>
        <w:t>’] ..[</w:t>
      </w:r>
      <w:r w:rsidRPr="00766328">
        <w:rPr>
          <w:rFonts w:ascii="Consolas" w:eastAsia="Times New Roman" w:hAnsi="Consolas" w:cs="Courier New"/>
          <w:color w:val="FFCC00"/>
          <w:sz w:val="18"/>
          <w:szCs w:val="18"/>
          <w:bdr w:val="single" w:sz="6" w:space="2" w:color="E1E1E8" w:frame="1"/>
          <w:shd w:val="clear" w:color="auto" w:fill="F7F7F9"/>
        </w:rPr>
        <w:t>a-</w:t>
      </w:r>
      <w:proofErr w:type="spellStart"/>
      <w:r w:rsidRPr="00766328">
        <w:rPr>
          <w:rFonts w:ascii="Consolas" w:eastAsia="Times New Roman" w:hAnsi="Consolas" w:cs="Courier New"/>
          <w:color w:val="FFCC00"/>
          <w:sz w:val="18"/>
          <w:szCs w:val="18"/>
          <w:bdr w:val="single" w:sz="6" w:space="2" w:color="E1E1E8" w:frame="1"/>
          <w:shd w:val="clear" w:color="auto" w:fill="F7F7F9"/>
        </w:rPr>
        <w:t>nameN</w:t>
      </w:r>
      <w:proofErr w:type="spellEnd"/>
      <w:r w:rsidRPr="00766328">
        <w:rPr>
          <w:rFonts w:ascii="Consolas" w:eastAsia="Times New Roman" w:hAnsi="Consolas" w:cs="Courier New"/>
          <w:color w:val="DD1144"/>
          <w:sz w:val="18"/>
          <w:szCs w:val="18"/>
          <w:bdr w:val="single" w:sz="6" w:space="2" w:color="E1E1E8" w:frame="1"/>
          <w:shd w:val="clear" w:color="auto" w:fill="F7F7F9"/>
        </w:rPr>
        <w:t>=’</w:t>
      </w:r>
      <w:r w:rsidRPr="00766328">
        <w:rPr>
          <w:rFonts w:ascii="Consolas" w:eastAsia="Times New Roman" w:hAnsi="Consolas" w:cs="Courier New"/>
          <w:color w:val="3366FF"/>
          <w:sz w:val="18"/>
          <w:szCs w:val="18"/>
          <w:bdr w:val="single" w:sz="6" w:space="2" w:color="E1E1E8" w:frame="1"/>
          <w:shd w:val="clear" w:color="auto" w:fill="F7F7F9"/>
        </w:rPr>
        <w:t>a-</w:t>
      </w:r>
      <w:proofErr w:type="spellStart"/>
      <w:r w:rsidRPr="00766328">
        <w:rPr>
          <w:rFonts w:ascii="Consolas" w:eastAsia="Times New Roman" w:hAnsi="Consolas" w:cs="Courier New"/>
          <w:color w:val="3366FF"/>
          <w:sz w:val="18"/>
          <w:szCs w:val="18"/>
          <w:bdr w:val="single" w:sz="6" w:space="2" w:color="E1E1E8" w:frame="1"/>
          <w:shd w:val="clear" w:color="auto" w:fill="F7F7F9"/>
        </w:rPr>
        <w:t>valueN</w:t>
      </w:r>
      <w:proofErr w:type="spellEnd"/>
      <w:r w:rsidRPr="00766328">
        <w:rPr>
          <w:rFonts w:ascii="Consolas" w:eastAsia="Times New Roman" w:hAnsi="Consolas" w:cs="Courier New"/>
          <w:color w:val="DD1144"/>
          <w:sz w:val="18"/>
          <w:szCs w:val="18"/>
          <w:bdr w:val="single" w:sz="6" w:space="2" w:color="E1E1E8" w:frame="1"/>
          <w:shd w:val="clear" w:color="auto" w:fill="F7F7F9"/>
        </w:rPr>
        <w:t>’]</w:t>
      </w:r>
    </w:p>
    <w:p w14:paraId="0488F59A" w14:textId="34F57717" w:rsidR="00766328" w:rsidRPr="00766328" w:rsidRDefault="00766328" w:rsidP="00766328">
      <w:pPr>
        <w:shd w:val="clear" w:color="auto" w:fill="FFFFFF"/>
        <w:spacing w:after="150" w:line="240" w:lineRule="auto"/>
        <w:rPr>
          <w:rFonts w:ascii="Arial" w:eastAsia="Times New Roman" w:hAnsi="Arial" w:cs="Arial"/>
          <w:color w:val="888888"/>
          <w:sz w:val="21"/>
          <w:szCs w:val="21"/>
        </w:rPr>
      </w:pPr>
      <w:r w:rsidRPr="00766328">
        <w:rPr>
          <w:rFonts w:ascii="Arial" w:eastAsia="Times New Roman" w:hAnsi="Arial" w:cs="Arial"/>
          <w:noProof/>
          <w:color w:val="888888"/>
          <w:sz w:val="21"/>
          <w:szCs w:val="21"/>
        </w:rPr>
        <w:drawing>
          <wp:inline distT="0" distB="0" distL="0" distR="0" wp14:anchorId="0889A4E1" wp14:editId="043D0BAC">
            <wp:extent cx="4800600" cy="590550"/>
            <wp:effectExtent l="0" t="0" r="0" b="0"/>
            <wp:docPr id="20" name="Picture 2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800600" cy="590550"/>
                    </a:xfrm>
                    <a:prstGeom prst="rect">
                      <a:avLst/>
                    </a:prstGeom>
                    <a:noFill/>
                    <a:ln>
                      <a:noFill/>
                    </a:ln>
                  </pic:spPr>
                </pic:pic>
              </a:graphicData>
            </a:graphic>
          </wp:inline>
        </w:drawing>
      </w:r>
    </w:p>
    <w:p w14:paraId="1542BFF5" w14:textId="77777777" w:rsidR="00766328" w:rsidRPr="00766328" w:rsidRDefault="00766328" w:rsidP="00766328">
      <w:pPr>
        <w:shd w:val="clear" w:color="auto" w:fill="FFFFFF"/>
        <w:spacing w:after="150" w:line="240" w:lineRule="auto"/>
        <w:rPr>
          <w:rFonts w:ascii="Arial" w:eastAsia="Times New Roman" w:hAnsi="Arial" w:cs="Arial"/>
          <w:color w:val="888888"/>
          <w:sz w:val="21"/>
          <w:szCs w:val="21"/>
        </w:rPr>
      </w:pPr>
      <w:proofErr w:type="gramStart"/>
      <w:r w:rsidRPr="00766328">
        <w:rPr>
          <w:rFonts w:ascii="Arial" w:eastAsia="Times New Roman" w:hAnsi="Arial" w:cs="Arial"/>
          <w:b/>
          <w:bCs/>
          <w:color w:val="4E4E4E"/>
          <w:sz w:val="21"/>
          <w:szCs w:val="21"/>
        </w:rPr>
        <w:t>Examples :</w:t>
      </w:r>
      <w:proofErr w:type="gramEnd"/>
    </w:p>
    <w:p w14:paraId="3CCAD785" w14:textId="77777777" w:rsidR="00766328" w:rsidRPr="00766328" w:rsidRDefault="00766328" w:rsidP="00766328">
      <w:pPr>
        <w:numPr>
          <w:ilvl w:val="0"/>
          <w:numId w:val="10"/>
        </w:numPr>
        <w:shd w:val="clear" w:color="auto" w:fill="FFFFFF"/>
        <w:spacing w:before="100" w:beforeAutospacing="1" w:after="100" w:afterAutospacing="1" w:line="300" w:lineRule="atLeast"/>
        <w:rPr>
          <w:rFonts w:ascii="Arial" w:eastAsia="Times New Roman" w:hAnsi="Arial" w:cs="Arial"/>
          <w:color w:val="888888"/>
          <w:sz w:val="21"/>
          <w:szCs w:val="21"/>
        </w:rPr>
      </w:pPr>
      <w:r w:rsidRPr="00766328">
        <w:rPr>
          <w:rFonts w:ascii="Arial" w:eastAsia="Times New Roman" w:hAnsi="Arial" w:cs="Arial"/>
          <w:color w:val="800080"/>
          <w:sz w:val="21"/>
          <w:szCs w:val="21"/>
        </w:rPr>
        <w:t>input</w:t>
      </w:r>
      <w:r w:rsidRPr="00766328">
        <w:rPr>
          <w:rFonts w:ascii="Arial" w:eastAsia="Times New Roman" w:hAnsi="Arial" w:cs="Arial"/>
          <w:color w:val="888888"/>
          <w:sz w:val="21"/>
          <w:szCs w:val="21"/>
        </w:rPr>
        <w:t>[</w:t>
      </w:r>
      <w:r w:rsidRPr="00766328">
        <w:rPr>
          <w:rFonts w:ascii="Arial" w:eastAsia="Times New Roman" w:hAnsi="Arial" w:cs="Arial"/>
          <w:color w:val="FFCC00"/>
          <w:sz w:val="21"/>
          <w:szCs w:val="21"/>
        </w:rPr>
        <w:t>id</w:t>
      </w:r>
      <w:r w:rsidRPr="00766328">
        <w:rPr>
          <w:rFonts w:ascii="Arial" w:eastAsia="Times New Roman" w:hAnsi="Arial" w:cs="Arial"/>
          <w:color w:val="888888"/>
          <w:sz w:val="21"/>
          <w:szCs w:val="21"/>
        </w:rPr>
        <w:t>=’</w:t>
      </w:r>
      <w:proofErr w:type="spellStart"/>
      <w:r w:rsidRPr="00766328">
        <w:rPr>
          <w:rFonts w:ascii="Arial" w:eastAsia="Times New Roman" w:hAnsi="Arial" w:cs="Arial"/>
          <w:color w:val="3366FF"/>
          <w:sz w:val="21"/>
          <w:szCs w:val="21"/>
        </w:rPr>
        <w:t>txtUsername</w:t>
      </w:r>
      <w:proofErr w:type="spellEnd"/>
      <w:proofErr w:type="gramStart"/>
      <w:r w:rsidRPr="00766328">
        <w:rPr>
          <w:rFonts w:ascii="Arial" w:eastAsia="Times New Roman" w:hAnsi="Arial" w:cs="Arial"/>
          <w:color w:val="888888"/>
          <w:sz w:val="21"/>
          <w:szCs w:val="21"/>
        </w:rPr>
        <w:t>’][</w:t>
      </w:r>
      <w:proofErr w:type="gramEnd"/>
      <w:r w:rsidRPr="00766328">
        <w:rPr>
          <w:rFonts w:ascii="Arial" w:eastAsia="Times New Roman" w:hAnsi="Arial" w:cs="Arial"/>
          <w:color w:val="FFCC00"/>
          <w:sz w:val="21"/>
          <w:szCs w:val="21"/>
        </w:rPr>
        <w:t>name</w:t>
      </w:r>
      <w:r w:rsidRPr="00766328">
        <w:rPr>
          <w:rFonts w:ascii="Arial" w:eastAsia="Times New Roman" w:hAnsi="Arial" w:cs="Arial"/>
          <w:color w:val="888888"/>
          <w:sz w:val="21"/>
          <w:szCs w:val="21"/>
        </w:rPr>
        <w:t>=’</w:t>
      </w:r>
      <w:proofErr w:type="spellStart"/>
      <w:r w:rsidRPr="00766328">
        <w:rPr>
          <w:rFonts w:ascii="Arial" w:eastAsia="Times New Roman" w:hAnsi="Arial" w:cs="Arial"/>
          <w:color w:val="3366FF"/>
          <w:sz w:val="21"/>
          <w:szCs w:val="21"/>
        </w:rPr>
        <w:t>txtUsername</w:t>
      </w:r>
      <w:proofErr w:type="spellEnd"/>
      <w:r w:rsidRPr="00766328">
        <w:rPr>
          <w:rFonts w:ascii="Arial" w:eastAsia="Times New Roman" w:hAnsi="Arial" w:cs="Arial"/>
          <w:color w:val="888888"/>
          <w:sz w:val="21"/>
          <w:szCs w:val="21"/>
        </w:rPr>
        <w:t>’]</w:t>
      </w:r>
    </w:p>
    <w:p w14:paraId="4CBAE806" w14:textId="77777777" w:rsidR="00766328" w:rsidRPr="00766328" w:rsidRDefault="00766328" w:rsidP="00766328">
      <w:pPr>
        <w:numPr>
          <w:ilvl w:val="0"/>
          <w:numId w:val="10"/>
        </w:numPr>
        <w:shd w:val="clear" w:color="auto" w:fill="FFFFFF"/>
        <w:spacing w:before="100" w:beforeAutospacing="1" w:after="100" w:afterAutospacing="1" w:line="300" w:lineRule="atLeast"/>
        <w:rPr>
          <w:rFonts w:ascii="Arial" w:eastAsia="Times New Roman" w:hAnsi="Arial" w:cs="Arial"/>
          <w:color w:val="888888"/>
          <w:sz w:val="21"/>
          <w:szCs w:val="21"/>
        </w:rPr>
      </w:pPr>
      <w:r w:rsidRPr="00766328">
        <w:rPr>
          <w:rFonts w:ascii="Arial" w:eastAsia="Times New Roman" w:hAnsi="Arial" w:cs="Arial"/>
          <w:color w:val="888888"/>
          <w:sz w:val="21"/>
          <w:szCs w:val="21"/>
        </w:rPr>
        <w:t>[</w:t>
      </w:r>
      <w:r w:rsidRPr="00766328">
        <w:rPr>
          <w:rFonts w:ascii="Arial" w:eastAsia="Times New Roman" w:hAnsi="Arial" w:cs="Arial"/>
          <w:color w:val="FFCC00"/>
          <w:sz w:val="21"/>
          <w:szCs w:val="21"/>
        </w:rPr>
        <w:t>id</w:t>
      </w:r>
      <w:r w:rsidRPr="00766328">
        <w:rPr>
          <w:rFonts w:ascii="Arial" w:eastAsia="Times New Roman" w:hAnsi="Arial" w:cs="Arial"/>
          <w:color w:val="888888"/>
          <w:sz w:val="21"/>
          <w:szCs w:val="21"/>
        </w:rPr>
        <w:t>=’</w:t>
      </w:r>
      <w:proofErr w:type="spellStart"/>
      <w:r w:rsidRPr="00766328">
        <w:rPr>
          <w:rFonts w:ascii="Arial" w:eastAsia="Times New Roman" w:hAnsi="Arial" w:cs="Arial"/>
          <w:color w:val="3366FF"/>
          <w:sz w:val="21"/>
          <w:szCs w:val="21"/>
        </w:rPr>
        <w:t>txtUsername</w:t>
      </w:r>
      <w:proofErr w:type="spellEnd"/>
      <w:proofErr w:type="gramStart"/>
      <w:r w:rsidRPr="00766328">
        <w:rPr>
          <w:rFonts w:ascii="Arial" w:eastAsia="Times New Roman" w:hAnsi="Arial" w:cs="Arial"/>
          <w:color w:val="888888"/>
          <w:sz w:val="21"/>
          <w:szCs w:val="21"/>
        </w:rPr>
        <w:t>’][</w:t>
      </w:r>
      <w:proofErr w:type="gramEnd"/>
      <w:r w:rsidRPr="00766328">
        <w:rPr>
          <w:rFonts w:ascii="Arial" w:eastAsia="Times New Roman" w:hAnsi="Arial" w:cs="Arial"/>
          <w:color w:val="FFCC00"/>
          <w:sz w:val="21"/>
          <w:szCs w:val="21"/>
        </w:rPr>
        <w:t>name</w:t>
      </w:r>
      <w:r w:rsidRPr="00766328">
        <w:rPr>
          <w:rFonts w:ascii="Arial" w:eastAsia="Times New Roman" w:hAnsi="Arial" w:cs="Arial"/>
          <w:color w:val="888888"/>
          <w:sz w:val="21"/>
          <w:szCs w:val="21"/>
        </w:rPr>
        <w:t>=’</w:t>
      </w:r>
      <w:proofErr w:type="spellStart"/>
      <w:r w:rsidRPr="00766328">
        <w:rPr>
          <w:rFonts w:ascii="Arial" w:eastAsia="Times New Roman" w:hAnsi="Arial" w:cs="Arial"/>
          <w:color w:val="3366FF"/>
          <w:sz w:val="21"/>
          <w:szCs w:val="21"/>
        </w:rPr>
        <w:t>txtUsername</w:t>
      </w:r>
      <w:proofErr w:type="spellEnd"/>
      <w:r w:rsidRPr="00766328">
        <w:rPr>
          <w:rFonts w:ascii="Arial" w:eastAsia="Times New Roman" w:hAnsi="Arial" w:cs="Arial"/>
          <w:color w:val="888888"/>
          <w:sz w:val="21"/>
          <w:szCs w:val="21"/>
        </w:rPr>
        <w:t>’]</w:t>
      </w:r>
    </w:p>
    <w:p w14:paraId="39641ECC" w14:textId="77777777" w:rsidR="00766328" w:rsidRPr="00766328" w:rsidRDefault="00766328" w:rsidP="00766328">
      <w:pPr>
        <w:shd w:val="clear" w:color="auto" w:fill="FFFFFF"/>
        <w:spacing w:after="150" w:line="240" w:lineRule="auto"/>
        <w:rPr>
          <w:rFonts w:ascii="Arial" w:eastAsia="Times New Roman" w:hAnsi="Arial" w:cs="Arial"/>
          <w:color w:val="888888"/>
          <w:sz w:val="21"/>
          <w:szCs w:val="21"/>
        </w:rPr>
      </w:pPr>
      <w:r w:rsidRPr="00766328">
        <w:rPr>
          <w:rFonts w:ascii="Arial" w:eastAsia="Times New Roman" w:hAnsi="Arial" w:cs="Arial"/>
          <w:color w:val="888888"/>
          <w:sz w:val="21"/>
          <w:szCs w:val="21"/>
        </w:rPr>
        <w:t>It is not necessary to use multiple attributes if </w:t>
      </w:r>
      <w:r w:rsidRPr="00766328">
        <w:rPr>
          <w:rFonts w:ascii="Arial" w:eastAsia="Times New Roman" w:hAnsi="Arial" w:cs="Arial"/>
          <w:color w:val="800080"/>
          <w:sz w:val="21"/>
          <w:szCs w:val="21"/>
        </w:rPr>
        <w:t>one</w:t>
      </w:r>
      <w:r w:rsidRPr="00766328">
        <w:rPr>
          <w:rFonts w:ascii="Arial" w:eastAsia="Times New Roman" w:hAnsi="Arial" w:cs="Arial"/>
          <w:color w:val="888888"/>
          <w:sz w:val="21"/>
          <w:szCs w:val="21"/>
        </w:rPr>
        <w:t> attribute can be used for locating the target element(s) uniquely. You may not have to use more than two attributes to locate the target element(s) uniquely. </w:t>
      </w:r>
    </w:p>
    <w:p w14:paraId="50FE522C" w14:textId="77777777" w:rsidR="00766328" w:rsidRPr="00766328" w:rsidRDefault="00766328" w:rsidP="00766328">
      <w:pPr>
        <w:shd w:val="clear" w:color="auto" w:fill="E2F2CB"/>
        <w:spacing w:before="150" w:line="600" w:lineRule="atLeast"/>
        <w:outlineLvl w:val="1"/>
        <w:rPr>
          <w:rFonts w:ascii="Arial" w:eastAsia="Times New Roman" w:hAnsi="Arial" w:cs="Arial"/>
          <w:b/>
          <w:bCs/>
          <w:color w:val="4E4E4E"/>
          <w:sz w:val="36"/>
          <w:szCs w:val="36"/>
        </w:rPr>
      </w:pPr>
      <w:r w:rsidRPr="00766328">
        <w:rPr>
          <w:rFonts w:ascii="Arial" w:eastAsia="Times New Roman" w:hAnsi="Arial" w:cs="Arial"/>
          <w:b/>
          <w:bCs/>
          <w:color w:val="4E4E4E"/>
          <w:sz w:val="36"/>
          <w:szCs w:val="36"/>
        </w:rPr>
        <w:t>Locating Child Elements by Tag Name</w:t>
      </w:r>
    </w:p>
    <w:p w14:paraId="47A34890" w14:textId="77777777" w:rsidR="00766328" w:rsidRPr="00766328" w:rsidRDefault="00766328" w:rsidP="00766328">
      <w:pPr>
        <w:shd w:val="clear" w:color="auto" w:fill="FFFFFF"/>
        <w:spacing w:after="150" w:line="240" w:lineRule="auto"/>
        <w:rPr>
          <w:rFonts w:ascii="Arial" w:eastAsia="Times New Roman" w:hAnsi="Arial" w:cs="Arial"/>
          <w:color w:val="888888"/>
          <w:sz w:val="21"/>
          <w:szCs w:val="21"/>
        </w:rPr>
      </w:pPr>
      <w:r w:rsidRPr="00766328">
        <w:rPr>
          <w:rFonts w:ascii="Arial" w:eastAsia="Times New Roman" w:hAnsi="Arial" w:cs="Arial"/>
          <w:color w:val="888888"/>
          <w:sz w:val="21"/>
          <w:szCs w:val="21"/>
        </w:rPr>
        <w:t xml:space="preserve">We can locate direct child element(s) with respect to a known parent element using &gt; character. </w:t>
      </w:r>
      <w:proofErr w:type="gramStart"/>
      <w:r w:rsidRPr="00766328">
        <w:rPr>
          <w:rFonts w:ascii="Arial" w:eastAsia="Times New Roman" w:hAnsi="Arial" w:cs="Arial"/>
          <w:color w:val="888888"/>
          <w:sz w:val="21"/>
          <w:szCs w:val="21"/>
        </w:rPr>
        <w:t>An  element</w:t>
      </w:r>
      <w:proofErr w:type="gramEnd"/>
      <w:r w:rsidRPr="00766328">
        <w:rPr>
          <w:rFonts w:ascii="Arial" w:eastAsia="Times New Roman" w:hAnsi="Arial" w:cs="Arial"/>
          <w:color w:val="888888"/>
          <w:sz w:val="21"/>
          <w:szCs w:val="21"/>
        </w:rPr>
        <w:t xml:space="preserve"> could have zero, one or many child elements.</w:t>
      </w:r>
    </w:p>
    <w:p w14:paraId="5E238956" w14:textId="77777777" w:rsidR="00766328" w:rsidRPr="00766328" w:rsidRDefault="00766328" w:rsidP="00766328">
      <w:pPr>
        <w:shd w:val="clear" w:color="auto" w:fill="FFFFFF"/>
        <w:spacing w:after="150" w:line="240" w:lineRule="auto"/>
        <w:rPr>
          <w:rFonts w:ascii="Arial" w:eastAsia="Times New Roman" w:hAnsi="Arial" w:cs="Arial"/>
          <w:color w:val="888888"/>
          <w:sz w:val="21"/>
          <w:szCs w:val="21"/>
        </w:rPr>
      </w:pPr>
      <w:proofErr w:type="gramStart"/>
      <w:r w:rsidRPr="00766328">
        <w:rPr>
          <w:rFonts w:ascii="Arial" w:eastAsia="Times New Roman" w:hAnsi="Arial" w:cs="Arial"/>
          <w:b/>
          <w:bCs/>
          <w:color w:val="4E4E4E"/>
          <w:sz w:val="21"/>
          <w:szCs w:val="21"/>
        </w:rPr>
        <w:t>Syntax :</w:t>
      </w:r>
      <w:proofErr w:type="gramEnd"/>
    </w:p>
    <w:p w14:paraId="14589DF5" w14:textId="77777777" w:rsidR="00766328" w:rsidRPr="00766328" w:rsidRDefault="00766328" w:rsidP="00766328">
      <w:pPr>
        <w:shd w:val="clear" w:color="auto" w:fill="FFFFFF"/>
        <w:spacing w:after="150" w:line="240" w:lineRule="auto"/>
        <w:rPr>
          <w:rFonts w:ascii="Arial" w:eastAsia="Times New Roman" w:hAnsi="Arial" w:cs="Arial"/>
          <w:color w:val="888888"/>
          <w:sz w:val="21"/>
          <w:szCs w:val="21"/>
        </w:rPr>
      </w:pPr>
      <w:r w:rsidRPr="00766328">
        <w:rPr>
          <w:rFonts w:ascii="Consolas" w:eastAsia="Times New Roman" w:hAnsi="Consolas" w:cs="Courier New"/>
          <w:color w:val="008000"/>
          <w:sz w:val="18"/>
          <w:szCs w:val="18"/>
          <w:bdr w:val="single" w:sz="6" w:space="2" w:color="E1E1E8" w:frame="1"/>
          <w:shd w:val="clear" w:color="auto" w:fill="F7F7F9"/>
        </w:rPr>
        <w:t>CSS-of-Parent</w:t>
      </w:r>
      <w:r w:rsidRPr="00766328">
        <w:rPr>
          <w:rFonts w:ascii="Consolas" w:eastAsia="Times New Roman" w:hAnsi="Consolas" w:cs="Courier New"/>
          <w:b/>
          <w:bCs/>
          <w:color w:val="DD1144"/>
          <w:sz w:val="18"/>
          <w:szCs w:val="18"/>
          <w:bdr w:val="single" w:sz="6" w:space="2" w:color="E1E1E8" w:frame="1"/>
          <w:shd w:val="clear" w:color="auto" w:fill="F7F7F9"/>
        </w:rPr>
        <w:t>&gt;</w:t>
      </w:r>
      <w:r w:rsidRPr="00766328">
        <w:rPr>
          <w:rFonts w:ascii="Consolas" w:eastAsia="Times New Roman" w:hAnsi="Consolas" w:cs="Courier New"/>
          <w:color w:val="800080"/>
          <w:sz w:val="18"/>
          <w:szCs w:val="18"/>
          <w:bdr w:val="single" w:sz="6" w:space="2" w:color="E1E1E8" w:frame="1"/>
          <w:shd w:val="clear" w:color="auto" w:fill="F7F7F9"/>
        </w:rPr>
        <w:t>Element</w:t>
      </w:r>
    </w:p>
    <w:p w14:paraId="26B08132" w14:textId="77777777" w:rsidR="00766328" w:rsidRPr="00766328" w:rsidRDefault="00766328" w:rsidP="00766328">
      <w:pPr>
        <w:shd w:val="clear" w:color="auto" w:fill="FFFFFF"/>
        <w:spacing w:after="150" w:line="240" w:lineRule="auto"/>
        <w:rPr>
          <w:rFonts w:ascii="Arial" w:eastAsia="Times New Roman" w:hAnsi="Arial" w:cs="Arial"/>
          <w:color w:val="888888"/>
          <w:sz w:val="21"/>
          <w:szCs w:val="21"/>
        </w:rPr>
      </w:pPr>
      <w:r w:rsidRPr="00766328">
        <w:rPr>
          <w:rFonts w:ascii="Consolas" w:eastAsia="Times New Roman" w:hAnsi="Consolas" w:cs="Courier New"/>
          <w:color w:val="008000"/>
          <w:sz w:val="18"/>
          <w:szCs w:val="18"/>
          <w:bdr w:val="single" w:sz="6" w:space="2" w:color="E1E1E8" w:frame="1"/>
          <w:shd w:val="clear" w:color="auto" w:fill="F7F7F9"/>
        </w:rPr>
        <w:t>CSS-of-Parent</w:t>
      </w:r>
      <w:r w:rsidRPr="00766328">
        <w:rPr>
          <w:rFonts w:ascii="Consolas" w:eastAsia="Times New Roman" w:hAnsi="Consolas" w:cs="Courier New"/>
          <w:b/>
          <w:bCs/>
          <w:color w:val="DD1144"/>
          <w:sz w:val="18"/>
          <w:szCs w:val="18"/>
          <w:bdr w:val="single" w:sz="6" w:space="2" w:color="E1E1E8" w:frame="1"/>
          <w:shd w:val="clear" w:color="auto" w:fill="F7F7F9"/>
        </w:rPr>
        <w:t>&gt;</w:t>
      </w:r>
      <w:r w:rsidRPr="00766328">
        <w:rPr>
          <w:rFonts w:ascii="Consolas" w:eastAsia="Times New Roman" w:hAnsi="Consolas" w:cs="Courier New"/>
          <w:color w:val="800080"/>
          <w:sz w:val="18"/>
          <w:szCs w:val="18"/>
          <w:bdr w:val="single" w:sz="6" w:space="2" w:color="E1E1E8" w:frame="1"/>
          <w:shd w:val="clear" w:color="auto" w:fill="F7F7F9"/>
        </w:rPr>
        <w:t>*</w:t>
      </w:r>
    </w:p>
    <w:p w14:paraId="5C590FB0" w14:textId="428FACD7" w:rsidR="00766328" w:rsidRPr="00766328" w:rsidRDefault="00766328" w:rsidP="00766328">
      <w:pPr>
        <w:shd w:val="clear" w:color="auto" w:fill="FFFFFF"/>
        <w:spacing w:after="150" w:line="240" w:lineRule="auto"/>
        <w:rPr>
          <w:rFonts w:ascii="Arial" w:eastAsia="Times New Roman" w:hAnsi="Arial" w:cs="Arial"/>
          <w:color w:val="888888"/>
          <w:sz w:val="21"/>
          <w:szCs w:val="21"/>
        </w:rPr>
      </w:pPr>
      <w:r w:rsidRPr="00766328">
        <w:rPr>
          <w:rFonts w:ascii="Arial" w:eastAsia="Times New Roman" w:hAnsi="Arial" w:cs="Arial"/>
          <w:noProof/>
          <w:color w:val="888888"/>
          <w:sz w:val="21"/>
          <w:szCs w:val="21"/>
        </w:rPr>
        <w:drawing>
          <wp:inline distT="0" distB="0" distL="0" distR="0" wp14:anchorId="2386F04E" wp14:editId="2D91845D">
            <wp:extent cx="4800600" cy="590550"/>
            <wp:effectExtent l="0" t="0" r="0" b="0"/>
            <wp:docPr id="19" name="Picture 1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800600" cy="590550"/>
                    </a:xfrm>
                    <a:prstGeom prst="rect">
                      <a:avLst/>
                    </a:prstGeom>
                    <a:noFill/>
                    <a:ln>
                      <a:noFill/>
                    </a:ln>
                  </pic:spPr>
                </pic:pic>
              </a:graphicData>
            </a:graphic>
          </wp:inline>
        </w:drawing>
      </w:r>
    </w:p>
    <w:p w14:paraId="5FBBB970" w14:textId="77777777" w:rsidR="00766328" w:rsidRPr="00766328" w:rsidRDefault="00766328" w:rsidP="00766328">
      <w:pPr>
        <w:shd w:val="clear" w:color="auto" w:fill="FFFFFF"/>
        <w:spacing w:after="150" w:line="240" w:lineRule="auto"/>
        <w:rPr>
          <w:rFonts w:ascii="Arial" w:eastAsia="Times New Roman" w:hAnsi="Arial" w:cs="Arial"/>
          <w:color w:val="888888"/>
          <w:sz w:val="21"/>
          <w:szCs w:val="21"/>
        </w:rPr>
      </w:pPr>
      <w:proofErr w:type="gramStart"/>
      <w:r w:rsidRPr="00766328">
        <w:rPr>
          <w:rFonts w:ascii="Arial" w:eastAsia="Times New Roman" w:hAnsi="Arial" w:cs="Arial"/>
          <w:b/>
          <w:bCs/>
          <w:color w:val="4E4E4E"/>
          <w:sz w:val="21"/>
          <w:szCs w:val="21"/>
        </w:rPr>
        <w:t>Example :</w:t>
      </w:r>
      <w:proofErr w:type="gramEnd"/>
    </w:p>
    <w:p w14:paraId="3FC5EA1C" w14:textId="77777777" w:rsidR="00766328" w:rsidRPr="00766328" w:rsidRDefault="00766328" w:rsidP="00766328">
      <w:pPr>
        <w:numPr>
          <w:ilvl w:val="0"/>
          <w:numId w:val="11"/>
        </w:numPr>
        <w:shd w:val="clear" w:color="auto" w:fill="FFFFFF"/>
        <w:spacing w:before="100" w:beforeAutospacing="1" w:after="100" w:afterAutospacing="1" w:line="300" w:lineRule="atLeast"/>
        <w:rPr>
          <w:rFonts w:ascii="Arial" w:eastAsia="Times New Roman" w:hAnsi="Arial" w:cs="Arial"/>
          <w:color w:val="888888"/>
          <w:sz w:val="21"/>
          <w:szCs w:val="21"/>
        </w:rPr>
      </w:pPr>
      <w:proofErr w:type="spellStart"/>
      <w:r w:rsidRPr="00766328">
        <w:rPr>
          <w:rFonts w:ascii="Arial" w:eastAsia="Times New Roman" w:hAnsi="Arial" w:cs="Arial"/>
          <w:color w:val="3366FF"/>
          <w:sz w:val="21"/>
          <w:szCs w:val="21"/>
        </w:rPr>
        <w:t>div#divUsername</w:t>
      </w:r>
      <w:proofErr w:type="spellEnd"/>
      <w:r w:rsidRPr="00766328">
        <w:rPr>
          <w:rFonts w:ascii="Arial" w:eastAsia="Times New Roman" w:hAnsi="Arial" w:cs="Arial"/>
          <w:color w:val="888888"/>
          <w:sz w:val="21"/>
          <w:szCs w:val="21"/>
        </w:rPr>
        <w:t>&gt;</w:t>
      </w:r>
      <w:r w:rsidRPr="00766328">
        <w:rPr>
          <w:rFonts w:ascii="Arial" w:eastAsia="Times New Roman" w:hAnsi="Arial" w:cs="Arial"/>
          <w:color w:val="800080"/>
          <w:sz w:val="21"/>
          <w:szCs w:val="21"/>
        </w:rPr>
        <w:t>input</w:t>
      </w:r>
    </w:p>
    <w:p w14:paraId="26B307A5" w14:textId="77777777" w:rsidR="00766328" w:rsidRPr="00766328" w:rsidRDefault="00766328" w:rsidP="00766328">
      <w:pPr>
        <w:numPr>
          <w:ilvl w:val="0"/>
          <w:numId w:val="11"/>
        </w:numPr>
        <w:shd w:val="clear" w:color="auto" w:fill="FFFFFF"/>
        <w:spacing w:before="100" w:beforeAutospacing="1" w:after="100" w:afterAutospacing="1" w:line="300" w:lineRule="atLeast"/>
        <w:rPr>
          <w:rFonts w:ascii="Arial" w:eastAsia="Times New Roman" w:hAnsi="Arial" w:cs="Arial"/>
          <w:color w:val="888888"/>
          <w:sz w:val="21"/>
          <w:szCs w:val="21"/>
        </w:rPr>
      </w:pPr>
      <w:proofErr w:type="spellStart"/>
      <w:r w:rsidRPr="00766328">
        <w:rPr>
          <w:rFonts w:ascii="Arial" w:eastAsia="Times New Roman" w:hAnsi="Arial" w:cs="Arial"/>
          <w:color w:val="3366FF"/>
          <w:sz w:val="21"/>
          <w:szCs w:val="21"/>
        </w:rPr>
        <w:lastRenderedPageBreak/>
        <w:t>div#divUsername</w:t>
      </w:r>
      <w:proofErr w:type="spellEnd"/>
      <w:r w:rsidRPr="00766328">
        <w:rPr>
          <w:rFonts w:ascii="Arial" w:eastAsia="Times New Roman" w:hAnsi="Arial" w:cs="Arial"/>
          <w:color w:val="888888"/>
          <w:sz w:val="21"/>
          <w:szCs w:val="21"/>
        </w:rPr>
        <w:t>&gt;</w:t>
      </w:r>
      <w:r w:rsidRPr="00766328">
        <w:rPr>
          <w:rFonts w:ascii="Arial" w:eastAsia="Times New Roman" w:hAnsi="Arial" w:cs="Arial"/>
          <w:color w:val="800080"/>
          <w:sz w:val="21"/>
          <w:szCs w:val="21"/>
        </w:rPr>
        <w:t>*</w:t>
      </w:r>
    </w:p>
    <w:p w14:paraId="3D3905C1" w14:textId="77777777" w:rsidR="00766328" w:rsidRPr="00766328" w:rsidRDefault="00766328" w:rsidP="00766328">
      <w:pPr>
        <w:shd w:val="clear" w:color="auto" w:fill="FFFFFF"/>
        <w:spacing w:after="150" w:line="240" w:lineRule="auto"/>
        <w:rPr>
          <w:rFonts w:ascii="Arial" w:eastAsia="Times New Roman" w:hAnsi="Arial" w:cs="Arial"/>
          <w:color w:val="888888"/>
          <w:sz w:val="21"/>
          <w:szCs w:val="21"/>
        </w:rPr>
      </w:pPr>
      <w:r w:rsidRPr="00766328">
        <w:rPr>
          <w:rFonts w:ascii="Arial" w:eastAsia="Times New Roman" w:hAnsi="Arial" w:cs="Arial"/>
          <w:color w:val="888888"/>
          <w:sz w:val="21"/>
          <w:szCs w:val="21"/>
        </w:rPr>
        <w:t>In the first example we </w:t>
      </w:r>
      <w:r w:rsidRPr="00766328">
        <w:rPr>
          <w:rFonts w:ascii="Arial" w:eastAsia="Times New Roman" w:hAnsi="Arial" w:cs="Arial"/>
          <w:b/>
          <w:bCs/>
          <w:color w:val="4E4E4E"/>
          <w:sz w:val="21"/>
          <w:szCs w:val="21"/>
        </w:rPr>
        <w:t>input</w:t>
      </w:r>
      <w:r w:rsidRPr="00766328">
        <w:rPr>
          <w:rFonts w:ascii="Arial" w:eastAsia="Times New Roman" w:hAnsi="Arial" w:cs="Arial"/>
          <w:color w:val="888888"/>
          <w:sz w:val="21"/>
          <w:szCs w:val="21"/>
        </w:rPr>
        <w:t> element is selected. All children (input and span) will be selected when universal character * is used. </w:t>
      </w:r>
    </w:p>
    <w:p w14:paraId="4F9E9B86" w14:textId="77777777" w:rsidR="00766328" w:rsidRPr="00766328" w:rsidRDefault="00766328" w:rsidP="00766328">
      <w:pPr>
        <w:shd w:val="clear" w:color="auto" w:fill="E2F2CB"/>
        <w:spacing w:before="150" w:line="600" w:lineRule="atLeast"/>
        <w:outlineLvl w:val="1"/>
        <w:rPr>
          <w:rFonts w:ascii="Arial" w:eastAsia="Times New Roman" w:hAnsi="Arial" w:cs="Arial"/>
          <w:b/>
          <w:bCs/>
          <w:color w:val="4E4E4E"/>
          <w:sz w:val="36"/>
          <w:szCs w:val="36"/>
        </w:rPr>
      </w:pPr>
      <w:r w:rsidRPr="00766328">
        <w:rPr>
          <w:rFonts w:ascii="Arial" w:eastAsia="Times New Roman" w:hAnsi="Arial" w:cs="Arial"/>
          <w:b/>
          <w:bCs/>
          <w:color w:val="4E4E4E"/>
          <w:sz w:val="36"/>
          <w:szCs w:val="36"/>
        </w:rPr>
        <w:t>Locating descendant elements by tag-name</w:t>
      </w:r>
    </w:p>
    <w:p w14:paraId="12C1386D" w14:textId="77777777" w:rsidR="00766328" w:rsidRPr="00766328" w:rsidRDefault="00766328" w:rsidP="00766328">
      <w:pPr>
        <w:shd w:val="clear" w:color="auto" w:fill="FFFFFF"/>
        <w:spacing w:after="150" w:line="240" w:lineRule="auto"/>
        <w:rPr>
          <w:rFonts w:ascii="Arial" w:eastAsia="Times New Roman" w:hAnsi="Arial" w:cs="Arial"/>
          <w:color w:val="888888"/>
          <w:sz w:val="21"/>
          <w:szCs w:val="21"/>
        </w:rPr>
      </w:pPr>
      <w:r w:rsidRPr="00766328">
        <w:rPr>
          <w:rFonts w:ascii="Arial" w:eastAsia="Times New Roman" w:hAnsi="Arial" w:cs="Arial"/>
          <w:color w:val="888888"/>
          <w:sz w:val="21"/>
          <w:szCs w:val="21"/>
        </w:rPr>
        <w:t>When space is given descendant elements of context elements are selected. It will select all elements inside a context element when universal character * is used. </w:t>
      </w:r>
    </w:p>
    <w:p w14:paraId="199E71C9" w14:textId="77777777" w:rsidR="00766328" w:rsidRPr="00766328" w:rsidRDefault="00766328" w:rsidP="00766328">
      <w:pPr>
        <w:shd w:val="clear" w:color="auto" w:fill="FFFFFF"/>
        <w:spacing w:after="150" w:line="240" w:lineRule="auto"/>
        <w:rPr>
          <w:rFonts w:ascii="Arial" w:eastAsia="Times New Roman" w:hAnsi="Arial" w:cs="Arial"/>
          <w:color w:val="888888"/>
          <w:sz w:val="21"/>
          <w:szCs w:val="21"/>
        </w:rPr>
      </w:pPr>
      <w:proofErr w:type="gramStart"/>
      <w:r w:rsidRPr="00766328">
        <w:rPr>
          <w:rFonts w:ascii="Arial" w:eastAsia="Times New Roman" w:hAnsi="Arial" w:cs="Arial"/>
          <w:b/>
          <w:bCs/>
          <w:color w:val="4E4E4E"/>
          <w:sz w:val="21"/>
          <w:szCs w:val="21"/>
        </w:rPr>
        <w:t>Syntax :</w:t>
      </w:r>
      <w:proofErr w:type="gramEnd"/>
    </w:p>
    <w:p w14:paraId="6E7FEABB" w14:textId="77777777" w:rsidR="00766328" w:rsidRPr="00766328" w:rsidRDefault="00766328" w:rsidP="00766328">
      <w:pPr>
        <w:shd w:val="clear" w:color="auto" w:fill="FFFFFF"/>
        <w:spacing w:after="150" w:line="240" w:lineRule="auto"/>
        <w:rPr>
          <w:rFonts w:ascii="Arial" w:eastAsia="Times New Roman" w:hAnsi="Arial" w:cs="Arial"/>
          <w:color w:val="888888"/>
          <w:sz w:val="21"/>
          <w:szCs w:val="21"/>
        </w:rPr>
      </w:pPr>
      <w:r w:rsidRPr="00766328">
        <w:rPr>
          <w:rFonts w:ascii="Consolas" w:eastAsia="Times New Roman" w:hAnsi="Consolas" w:cs="Courier New"/>
          <w:color w:val="008000"/>
          <w:sz w:val="18"/>
          <w:szCs w:val="18"/>
          <w:bdr w:val="single" w:sz="6" w:space="2" w:color="E1E1E8" w:frame="1"/>
          <w:shd w:val="clear" w:color="auto" w:fill="F7F7F9"/>
        </w:rPr>
        <w:t>CSS-of-Context-Element</w:t>
      </w:r>
      <w:r w:rsidRPr="00766328">
        <w:rPr>
          <w:rFonts w:ascii="Consolas" w:eastAsia="Times New Roman" w:hAnsi="Consolas" w:cs="Courier New"/>
          <w:color w:val="DD1144"/>
          <w:sz w:val="18"/>
          <w:szCs w:val="18"/>
          <w:bdr w:val="single" w:sz="6" w:space="2" w:color="E1E1E8" w:frame="1"/>
          <w:shd w:val="clear" w:color="auto" w:fill="F7F7F9"/>
        </w:rPr>
        <w:t>&lt;space&gt;</w:t>
      </w:r>
      <w:r w:rsidRPr="00766328">
        <w:rPr>
          <w:rFonts w:ascii="Consolas" w:eastAsia="Times New Roman" w:hAnsi="Consolas" w:cs="Courier New"/>
          <w:color w:val="800080"/>
          <w:sz w:val="18"/>
          <w:szCs w:val="18"/>
          <w:bdr w:val="single" w:sz="6" w:space="2" w:color="E1E1E8" w:frame="1"/>
          <w:shd w:val="clear" w:color="auto" w:fill="F7F7F9"/>
        </w:rPr>
        <w:t>tag-name</w:t>
      </w:r>
    </w:p>
    <w:p w14:paraId="3C5D0969" w14:textId="77777777" w:rsidR="00766328" w:rsidRPr="00766328" w:rsidRDefault="00766328" w:rsidP="00766328">
      <w:pPr>
        <w:shd w:val="clear" w:color="auto" w:fill="FFFFFF"/>
        <w:spacing w:after="150" w:line="240" w:lineRule="auto"/>
        <w:rPr>
          <w:rFonts w:ascii="Arial" w:eastAsia="Times New Roman" w:hAnsi="Arial" w:cs="Arial"/>
          <w:color w:val="888888"/>
          <w:sz w:val="21"/>
          <w:szCs w:val="21"/>
        </w:rPr>
      </w:pPr>
      <w:r w:rsidRPr="00766328">
        <w:rPr>
          <w:rFonts w:ascii="Consolas" w:eastAsia="Times New Roman" w:hAnsi="Consolas" w:cs="Courier New"/>
          <w:color w:val="008000"/>
          <w:sz w:val="18"/>
          <w:szCs w:val="18"/>
          <w:bdr w:val="single" w:sz="6" w:space="2" w:color="E1E1E8" w:frame="1"/>
          <w:shd w:val="clear" w:color="auto" w:fill="F7F7F9"/>
        </w:rPr>
        <w:t>CSS-of-Context-Element</w:t>
      </w:r>
      <w:r w:rsidRPr="00766328">
        <w:rPr>
          <w:rFonts w:ascii="Consolas" w:eastAsia="Times New Roman" w:hAnsi="Consolas" w:cs="Courier New"/>
          <w:color w:val="DD1144"/>
          <w:sz w:val="18"/>
          <w:szCs w:val="18"/>
          <w:bdr w:val="single" w:sz="6" w:space="2" w:color="E1E1E8" w:frame="1"/>
          <w:shd w:val="clear" w:color="auto" w:fill="F7F7F9"/>
        </w:rPr>
        <w:t>&lt;space&gt;</w:t>
      </w:r>
      <w:r w:rsidRPr="00766328">
        <w:rPr>
          <w:rFonts w:ascii="Consolas" w:eastAsia="Times New Roman" w:hAnsi="Consolas" w:cs="Courier New"/>
          <w:color w:val="800080"/>
          <w:sz w:val="18"/>
          <w:szCs w:val="18"/>
          <w:bdr w:val="single" w:sz="6" w:space="2" w:color="E1E1E8" w:frame="1"/>
          <w:shd w:val="clear" w:color="auto" w:fill="F7F7F9"/>
        </w:rPr>
        <w:t>*</w:t>
      </w:r>
    </w:p>
    <w:p w14:paraId="583ED630" w14:textId="2A1C4EDB" w:rsidR="00766328" w:rsidRPr="00766328" w:rsidRDefault="00766328" w:rsidP="00766328">
      <w:pPr>
        <w:shd w:val="clear" w:color="auto" w:fill="FFFFFF"/>
        <w:spacing w:after="150" w:line="240" w:lineRule="auto"/>
        <w:rPr>
          <w:rFonts w:ascii="Arial" w:eastAsia="Times New Roman" w:hAnsi="Arial" w:cs="Arial"/>
          <w:color w:val="888888"/>
          <w:sz w:val="21"/>
          <w:szCs w:val="21"/>
        </w:rPr>
      </w:pPr>
      <w:r w:rsidRPr="00766328">
        <w:rPr>
          <w:rFonts w:ascii="Arial" w:eastAsia="Times New Roman" w:hAnsi="Arial" w:cs="Arial"/>
          <w:noProof/>
          <w:color w:val="888888"/>
          <w:sz w:val="21"/>
          <w:szCs w:val="21"/>
        </w:rPr>
        <w:drawing>
          <wp:inline distT="0" distB="0" distL="0" distR="0" wp14:anchorId="0ABDAC64" wp14:editId="0DD471BE">
            <wp:extent cx="5657850" cy="2705100"/>
            <wp:effectExtent l="0" t="0" r="0" b="0"/>
            <wp:docPr id="18" name="Picture 1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graphical user interface&#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657850" cy="2705100"/>
                    </a:xfrm>
                    <a:prstGeom prst="rect">
                      <a:avLst/>
                    </a:prstGeom>
                    <a:noFill/>
                    <a:ln>
                      <a:noFill/>
                    </a:ln>
                  </pic:spPr>
                </pic:pic>
              </a:graphicData>
            </a:graphic>
          </wp:inline>
        </w:drawing>
      </w:r>
    </w:p>
    <w:p w14:paraId="7DABCF7E" w14:textId="77777777" w:rsidR="00766328" w:rsidRPr="00766328" w:rsidRDefault="00766328" w:rsidP="00766328">
      <w:pPr>
        <w:shd w:val="clear" w:color="auto" w:fill="FFFFFF"/>
        <w:spacing w:after="150" w:line="240" w:lineRule="auto"/>
        <w:rPr>
          <w:rFonts w:ascii="Arial" w:eastAsia="Times New Roman" w:hAnsi="Arial" w:cs="Arial"/>
          <w:color w:val="888888"/>
          <w:sz w:val="21"/>
          <w:szCs w:val="21"/>
        </w:rPr>
      </w:pPr>
      <w:proofErr w:type="gramStart"/>
      <w:r w:rsidRPr="00766328">
        <w:rPr>
          <w:rFonts w:ascii="Arial" w:eastAsia="Times New Roman" w:hAnsi="Arial" w:cs="Arial"/>
          <w:b/>
          <w:bCs/>
          <w:color w:val="4E4E4E"/>
          <w:sz w:val="21"/>
          <w:szCs w:val="21"/>
        </w:rPr>
        <w:t>Examples :</w:t>
      </w:r>
      <w:proofErr w:type="gramEnd"/>
    </w:p>
    <w:p w14:paraId="43440FBB" w14:textId="77777777" w:rsidR="00766328" w:rsidRPr="00766328" w:rsidRDefault="00766328" w:rsidP="00766328">
      <w:pPr>
        <w:numPr>
          <w:ilvl w:val="0"/>
          <w:numId w:val="12"/>
        </w:numPr>
        <w:shd w:val="clear" w:color="auto" w:fill="FFFFFF"/>
        <w:spacing w:before="100" w:beforeAutospacing="1" w:after="100" w:afterAutospacing="1" w:line="300" w:lineRule="atLeast"/>
        <w:rPr>
          <w:rFonts w:ascii="Arial" w:eastAsia="Times New Roman" w:hAnsi="Arial" w:cs="Arial"/>
          <w:color w:val="888888"/>
          <w:sz w:val="21"/>
          <w:szCs w:val="21"/>
        </w:rPr>
      </w:pPr>
      <w:r w:rsidRPr="00766328">
        <w:rPr>
          <w:rFonts w:ascii="Arial" w:eastAsia="Times New Roman" w:hAnsi="Arial" w:cs="Arial"/>
          <w:color w:val="339966"/>
          <w:sz w:val="21"/>
          <w:szCs w:val="21"/>
        </w:rPr>
        <w:t>form</w:t>
      </w:r>
      <w:r w:rsidRPr="00766328">
        <w:rPr>
          <w:rFonts w:ascii="Arial" w:eastAsia="Times New Roman" w:hAnsi="Arial" w:cs="Arial"/>
          <w:color w:val="800080"/>
          <w:sz w:val="21"/>
          <w:szCs w:val="21"/>
        </w:rPr>
        <w:t> input</w:t>
      </w:r>
    </w:p>
    <w:p w14:paraId="251C559F" w14:textId="77777777" w:rsidR="00766328" w:rsidRPr="00766328" w:rsidRDefault="00766328" w:rsidP="00766328">
      <w:pPr>
        <w:numPr>
          <w:ilvl w:val="0"/>
          <w:numId w:val="12"/>
        </w:numPr>
        <w:shd w:val="clear" w:color="auto" w:fill="FFFFFF"/>
        <w:spacing w:before="100" w:beforeAutospacing="1" w:after="100" w:afterAutospacing="1" w:line="300" w:lineRule="atLeast"/>
        <w:rPr>
          <w:rFonts w:ascii="Arial" w:eastAsia="Times New Roman" w:hAnsi="Arial" w:cs="Arial"/>
          <w:color w:val="888888"/>
          <w:sz w:val="21"/>
          <w:szCs w:val="21"/>
        </w:rPr>
      </w:pPr>
      <w:r w:rsidRPr="00766328">
        <w:rPr>
          <w:rFonts w:ascii="Arial" w:eastAsia="Times New Roman" w:hAnsi="Arial" w:cs="Arial"/>
          <w:color w:val="339966"/>
          <w:sz w:val="21"/>
          <w:szCs w:val="21"/>
        </w:rPr>
        <w:t>form</w:t>
      </w:r>
      <w:r w:rsidRPr="00766328">
        <w:rPr>
          <w:rFonts w:ascii="Arial" w:eastAsia="Times New Roman" w:hAnsi="Arial" w:cs="Arial"/>
          <w:color w:val="800080"/>
          <w:sz w:val="21"/>
          <w:szCs w:val="21"/>
        </w:rPr>
        <w:t> *</w:t>
      </w:r>
    </w:p>
    <w:p w14:paraId="4B0D82B0" w14:textId="77777777" w:rsidR="00766328" w:rsidRPr="00766328" w:rsidRDefault="00766328" w:rsidP="00766328">
      <w:pPr>
        <w:shd w:val="clear" w:color="auto" w:fill="FFFFFF"/>
        <w:spacing w:after="150" w:line="240" w:lineRule="auto"/>
        <w:rPr>
          <w:rFonts w:ascii="Arial" w:eastAsia="Times New Roman" w:hAnsi="Arial" w:cs="Arial"/>
          <w:color w:val="888888"/>
          <w:sz w:val="21"/>
          <w:szCs w:val="21"/>
        </w:rPr>
      </w:pPr>
      <w:proofErr w:type="gramStart"/>
      <w:r w:rsidRPr="00766328">
        <w:rPr>
          <w:rFonts w:ascii="Arial" w:eastAsia="Times New Roman" w:hAnsi="Arial" w:cs="Arial"/>
          <w:color w:val="888888"/>
          <w:sz w:val="21"/>
          <w:szCs w:val="21"/>
        </w:rPr>
        <w:t>Three(</w:t>
      </w:r>
      <w:proofErr w:type="gramEnd"/>
      <w:r w:rsidRPr="00766328">
        <w:rPr>
          <w:rFonts w:ascii="Arial" w:eastAsia="Times New Roman" w:hAnsi="Arial" w:cs="Arial"/>
          <w:color w:val="888888"/>
          <w:sz w:val="21"/>
          <w:szCs w:val="21"/>
        </w:rPr>
        <w:t>3) input elements inside the form element will be selected in the first example . All elements inside the form element will be selected in the second example. </w:t>
      </w:r>
    </w:p>
    <w:p w14:paraId="605B702E" w14:textId="77777777" w:rsidR="00766328" w:rsidRPr="00766328" w:rsidRDefault="00766328" w:rsidP="00766328">
      <w:pPr>
        <w:shd w:val="clear" w:color="auto" w:fill="E2F2CB"/>
        <w:spacing w:before="150" w:line="600" w:lineRule="atLeast"/>
        <w:outlineLvl w:val="1"/>
        <w:rPr>
          <w:rFonts w:ascii="Arial" w:eastAsia="Times New Roman" w:hAnsi="Arial" w:cs="Arial"/>
          <w:b/>
          <w:bCs/>
          <w:color w:val="4E4E4E"/>
          <w:sz w:val="36"/>
          <w:szCs w:val="36"/>
        </w:rPr>
      </w:pPr>
      <w:r w:rsidRPr="00766328">
        <w:rPr>
          <w:rFonts w:ascii="Arial" w:eastAsia="Times New Roman" w:hAnsi="Arial" w:cs="Arial"/>
          <w:b/>
          <w:bCs/>
          <w:color w:val="4E4E4E"/>
          <w:sz w:val="36"/>
          <w:szCs w:val="36"/>
        </w:rPr>
        <w:t>Working with multiple candidates</w:t>
      </w:r>
    </w:p>
    <w:p w14:paraId="2EEB712C" w14:textId="77777777" w:rsidR="00766328" w:rsidRPr="00766328" w:rsidRDefault="00766328" w:rsidP="00766328">
      <w:pPr>
        <w:shd w:val="clear" w:color="auto" w:fill="FFFFFF"/>
        <w:spacing w:after="150" w:line="240" w:lineRule="auto"/>
        <w:rPr>
          <w:rFonts w:ascii="Arial" w:eastAsia="Times New Roman" w:hAnsi="Arial" w:cs="Arial"/>
          <w:color w:val="888888"/>
          <w:sz w:val="21"/>
          <w:szCs w:val="21"/>
        </w:rPr>
      </w:pPr>
      <w:r w:rsidRPr="00766328">
        <w:rPr>
          <w:rFonts w:ascii="Arial" w:eastAsia="Times New Roman" w:hAnsi="Arial" w:cs="Arial"/>
          <w:color w:val="888888"/>
          <w:sz w:val="21"/>
          <w:szCs w:val="21"/>
        </w:rPr>
        <w:t>Sometimes there will be more than one element for a given CSS. When you use </w:t>
      </w:r>
      <w:proofErr w:type="spellStart"/>
      <w:proofErr w:type="gramStart"/>
      <w:r w:rsidRPr="00766328">
        <w:rPr>
          <w:rFonts w:ascii="Arial" w:eastAsia="Times New Roman" w:hAnsi="Arial" w:cs="Arial"/>
          <w:b/>
          <w:bCs/>
          <w:color w:val="4E4E4E"/>
          <w:sz w:val="21"/>
          <w:szCs w:val="21"/>
        </w:rPr>
        <w:t>findElement</w:t>
      </w:r>
      <w:proofErr w:type="spellEnd"/>
      <w:r w:rsidRPr="00766328">
        <w:rPr>
          <w:rFonts w:ascii="Arial" w:eastAsia="Times New Roman" w:hAnsi="Arial" w:cs="Arial"/>
          <w:b/>
          <w:bCs/>
          <w:color w:val="4E4E4E"/>
          <w:sz w:val="21"/>
          <w:szCs w:val="21"/>
        </w:rPr>
        <w:t>(</w:t>
      </w:r>
      <w:proofErr w:type="gramEnd"/>
      <w:r w:rsidRPr="00766328">
        <w:rPr>
          <w:rFonts w:ascii="Arial" w:eastAsia="Times New Roman" w:hAnsi="Arial" w:cs="Arial"/>
          <w:b/>
          <w:bCs/>
          <w:color w:val="4E4E4E"/>
          <w:sz w:val="21"/>
          <w:szCs w:val="21"/>
        </w:rPr>
        <w:t>By by)</w:t>
      </w:r>
      <w:r w:rsidRPr="00766328">
        <w:rPr>
          <w:rFonts w:ascii="Arial" w:eastAsia="Times New Roman" w:hAnsi="Arial" w:cs="Arial"/>
          <w:color w:val="888888"/>
          <w:sz w:val="21"/>
          <w:szCs w:val="21"/>
        </w:rPr>
        <w:t> method , first element is selected by Selenium. </w:t>
      </w:r>
    </w:p>
    <w:p w14:paraId="1961845F" w14:textId="77777777" w:rsidR="00766328" w:rsidRPr="00766328" w:rsidRDefault="00766328" w:rsidP="00766328">
      <w:pPr>
        <w:numPr>
          <w:ilvl w:val="0"/>
          <w:numId w:val="13"/>
        </w:numPr>
        <w:pBdr>
          <w:top w:val="single" w:sz="2" w:space="4" w:color="FFFFFF"/>
          <w:left w:val="single" w:sz="6" w:space="11" w:color="E0E0E0"/>
          <w:bottom w:val="single" w:sz="2" w:space="4" w:color="FFFFFF"/>
          <w:right w:val="single" w:sz="2" w:space="4" w:color="FFFFFF"/>
        </w:pBdr>
        <w:shd w:val="clear" w:color="auto" w:fill="FFFFFF"/>
        <w:spacing w:after="0" w:line="240" w:lineRule="atLeast"/>
        <w:ind w:left="1320"/>
        <w:rPr>
          <w:rFonts w:ascii="Courier New" w:eastAsia="Times New Roman" w:hAnsi="Courier New" w:cs="Courier New"/>
          <w:color w:val="AAAAAA"/>
          <w:sz w:val="17"/>
          <w:szCs w:val="17"/>
        </w:rPr>
      </w:pPr>
      <w:r w:rsidRPr="00766328">
        <w:rPr>
          <w:rFonts w:ascii="inherit" w:eastAsia="Times New Roman" w:hAnsi="inherit" w:cs="Courier New"/>
          <w:color w:val="000000"/>
          <w:sz w:val="18"/>
          <w:szCs w:val="18"/>
        </w:rPr>
        <w:t>&lt;code&gt;</w:t>
      </w:r>
      <w:proofErr w:type="spellStart"/>
      <w:r w:rsidRPr="00766328">
        <w:rPr>
          <w:rFonts w:ascii="inherit" w:eastAsia="Times New Roman" w:hAnsi="inherit" w:cs="Courier New"/>
          <w:color w:val="000000"/>
          <w:sz w:val="18"/>
          <w:szCs w:val="18"/>
        </w:rPr>
        <w:t>WebElement</w:t>
      </w:r>
      <w:proofErr w:type="spellEnd"/>
      <w:r w:rsidRPr="00766328">
        <w:rPr>
          <w:rFonts w:ascii="inherit" w:eastAsia="Times New Roman" w:hAnsi="inherit" w:cs="Courier New"/>
          <w:color w:val="000000"/>
          <w:sz w:val="18"/>
          <w:szCs w:val="18"/>
        </w:rPr>
        <w:t xml:space="preserve"> </w:t>
      </w:r>
      <w:proofErr w:type="spellStart"/>
      <w:r w:rsidRPr="00766328">
        <w:rPr>
          <w:rFonts w:ascii="inherit" w:eastAsia="Times New Roman" w:hAnsi="inherit" w:cs="Courier New"/>
          <w:color w:val="000000"/>
          <w:sz w:val="18"/>
          <w:szCs w:val="18"/>
        </w:rPr>
        <w:t>txtUsername</w:t>
      </w:r>
      <w:proofErr w:type="spellEnd"/>
      <w:r w:rsidRPr="00766328">
        <w:rPr>
          <w:rFonts w:ascii="inherit" w:eastAsia="Times New Roman" w:hAnsi="inherit" w:cs="Courier New"/>
          <w:color w:val="000000"/>
          <w:sz w:val="18"/>
          <w:szCs w:val="18"/>
        </w:rPr>
        <w:t>=</w:t>
      </w:r>
      <w:proofErr w:type="spellStart"/>
      <w:r w:rsidRPr="00766328">
        <w:rPr>
          <w:rFonts w:ascii="inherit" w:eastAsia="Times New Roman" w:hAnsi="inherit" w:cs="Courier New"/>
          <w:color w:val="000000"/>
          <w:sz w:val="18"/>
          <w:szCs w:val="18"/>
        </w:rPr>
        <w:t>webDriver.</w:t>
      </w:r>
      <w:r w:rsidRPr="00766328">
        <w:rPr>
          <w:rFonts w:ascii="inherit" w:eastAsia="Times New Roman" w:hAnsi="inherit" w:cs="Courier New"/>
          <w:b/>
          <w:bCs/>
          <w:color w:val="286491"/>
          <w:sz w:val="18"/>
          <w:szCs w:val="18"/>
        </w:rPr>
        <w:t>findElement</w:t>
      </w:r>
      <w:proofErr w:type="spellEnd"/>
      <w:r w:rsidRPr="00766328">
        <w:rPr>
          <w:rFonts w:ascii="inherit" w:eastAsia="Times New Roman" w:hAnsi="inherit" w:cs="Courier New"/>
          <w:color w:val="777777"/>
          <w:sz w:val="18"/>
          <w:szCs w:val="18"/>
        </w:rPr>
        <w:t>(</w:t>
      </w:r>
      <w:proofErr w:type="spellStart"/>
      <w:proofErr w:type="gramStart"/>
      <w:r w:rsidRPr="00766328">
        <w:rPr>
          <w:rFonts w:ascii="inherit" w:eastAsia="Times New Roman" w:hAnsi="inherit" w:cs="Courier New"/>
          <w:color w:val="000000"/>
          <w:sz w:val="18"/>
          <w:szCs w:val="18"/>
        </w:rPr>
        <w:t>By.</w:t>
      </w:r>
      <w:r w:rsidRPr="00766328">
        <w:rPr>
          <w:rFonts w:ascii="inherit" w:eastAsia="Times New Roman" w:hAnsi="inherit" w:cs="Courier New"/>
          <w:b/>
          <w:bCs/>
          <w:color w:val="286491"/>
          <w:sz w:val="18"/>
          <w:szCs w:val="18"/>
        </w:rPr>
        <w:t>cssSelector</w:t>
      </w:r>
      <w:proofErr w:type="spellEnd"/>
      <w:proofErr w:type="gramEnd"/>
      <w:r w:rsidRPr="00766328">
        <w:rPr>
          <w:rFonts w:ascii="inherit" w:eastAsia="Times New Roman" w:hAnsi="inherit" w:cs="Courier New"/>
          <w:color w:val="777777"/>
          <w:sz w:val="18"/>
          <w:szCs w:val="18"/>
        </w:rPr>
        <w:t>(</w:t>
      </w:r>
      <w:r w:rsidRPr="00766328">
        <w:rPr>
          <w:rFonts w:ascii="inherit" w:eastAsia="Times New Roman" w:hAnsi="inherit" w:cs="Courier New"/>
          <w:color w:val="DD1144"/>
          <w:sz w:val="18"/>
          <w:szCs w:val="18"/>
        </w:rPr>
        <w:t>"form input"</w:t>
      </w:r>
      <w:r w:rsidRPr="00766328">
        <w:rPr>
          <w:rFonts w:ascii="inherit" w:eastAsia="Times New Roman" w:hAnsi="inherit" w:cs="Courier New"/>
          <w:color w:val="777777"/>
          <w:sz w:val="18"/>
          <w:szCs w:val="18"/>
        </w:rPr>
        <w:t>))</w:t>
      </w:r>
      <w:r w:rsidRPr="00766328">
        <w:rPr>
          <w:rFonts w:ascii="inherit" w:eastAsia="Times New Roman" w:hAnsi="inherit" w:cs="Courier New"/>
          <w:color w:val="000000"/>
          <w:sz w:val="18"/>
          <w:szCs w:val="18"/>
        </w:rPr>
        <w:t>;&lt;/code&gt;</w:t>
      </w:r>
    </w:p>
    <w:p w14:paraId="4D1FECC1" w14:textId="77777777" w:rsidR="00766328" w:rsidRPr="00766328" w:rsidRDefault="00766328" w:rsidP="00766328">
      <w:pPr>
        <w:shd w:val="clear" w:color="auto" w:fill="E2F2CB"/>
        <w:spacing w:before="150" w:line="600" w:lineRule="atLeast"/>
        <w:outlineLvl w:val="1"/>
        <w:rPr>
          <w:rFonts w:ascii="Arial" w:eastAsia="Times New Roman" w:hAnsi="Arial" w:cs="Arial"/>
          <w:b/>
          <w:bCs/>
          <w:color w:val="4E4E4E"/>
          <w:sz w:val="36"/>
          <w:szCs w:val="36"/>
        </w:rPr>
      </w:pPr>
      <w:r w:rsidRPr="00766328">
        <w:rPr>
          <w:rFonts w:ascii="Arial" w:eastAsia="Times New Roman" w:hAnsi="Arial" w:cs="Arial"/>
          <w:b/>
          <w:bCs/>
          <w:color w:val="4E4E4E"/>
          <w:sz w:val="36"/>
          <w:szCs w:val="36"/>
        </w:rPr>
        <w:t xml:space="preserve">Important notes on using </w:t>
      </w:r>
      <w:proofErr w:type="spellStart"/>
      <w:r w:rsidRPr="00766328">
        <w:rPr>
          <w:rFonts w:ascii="Arial" w:eastAsia="Times New Roman" w:hAnsi="Arial" w:cs="Arial"/>
          <w:b/>
          <w:bCs/>
          <w:color w:val="4E4E4E"/>
          <w:sz w:val="36"/>
          <w:szCs w:val="36"/>
        </w:rPr>
        <w:t>findElement</w:t>
      </w:r>
      <w:proofErr w:type="spellEnd"/>
      <w:r w:rsidRPr="00766328">
        <w:rPr>
          <w:rFonts w:ascii="Arial" w:eastAsia="Times New Roman" w:hAnsi="Arial" w:cs="Arial"/>
          <w:b/>
          <w:bCs/>
          <w:color w:val="4E4E4E"/>
          <w:sz w:val="36"/>
          <w:szCs w:val="36"/>
        </w:rPr>
        <w:t xml:space="preserve"> and </w:t>
      </w:r>
      <w:proofErr w:type="spellStart"/>
      <w:r w:rsidRPr="00766328">
        <w:rPr>
          <w:rFonts w:ascii="Arial" w:eastAsia="Times New Roman" w:hAnsi="Arial" w:cs="Arial"/>
          <w:b/>
          <w:bCs/>
          <w:color w:val="4E4E4E"/>
          <w:sz w:val="36"/>
          <w:szCs w:val="36"/>
        </w:rPr>
        <w:t>findElements</w:t>
      </w:r>
      <w:proofErr w:type="spellEnd"/>
    </w:p>
    <w:p w14:paraId="5CCA8373" w14:textId="77777777" w:rsidR="00766328" w:rsidRPr="00766328" w:rsidRDefault="00766328" w:rsidP="00766328">
      <w:pPr>
        <w:shd w:val="clear" w:color="auto" w:fill="FFFFFF"/>
        <w:spacing w:after="150" w:line="240" w:lineRule="auto"/>
        <w:rPr>
          <w:rFonts w:ascii="Arial" w:eastAsia="Times New Roman" w:hAnsi="Arial" w:cs="Arial"/>
          <w:color w:val="888888"/>
          <w:sz w:val="21"/>
          <w:szCs w:val="21"/>
        </w:rPr>
      </w:pPr>
      <w:proofErr w:type="spellStart"/>
      <w:r w:rsidRPr="00766328">
        <w:rPr>
          <w:rFonts w:ascii="Arial" w:eastAsia="Times New Roman" w:hAnsi="Arial" w:cs="Arial"/>
          <w:b/>
          <w:bCs/>
          <w:color w:val="888888"/>
          <w:sz w:val="21"/>
          <w:szCs w:val="21"/>
        </w:rPr>
        <w:t>findElement</w:t>
      </w:r>
      <w:proofErr w:type="spellEnd"/>
      <w:r w:rsidRPr="00766328">
        <w:rPr>
          <w:rFonts w:ascii="Arial" w:eastAsia="Times New Roman" w:hAnsi="Arial" w:cs="Arial"/>
          <w:b/>
          <w:bCs/>
          <w:color w:val="888888"/>
          <w:sz w:val="21"/>
          <w:szCs w:val="21"/>
        </w:rPr>
        <w:t> </w:t>
      </w:r>
      <w:r w:rsidRPr="00766328">
        <w:rPr>
          <w:rFonts w:ascii="Arial" w:eastAsia="Times New Roman" w:hAnsi="Arial" w:cs="Arial"/>
          <w:color w:val="888888"/>
          <w:sz w:val="21"/>
          <w:szCs w:val="21"/>
        </w:rPr>
        <w:t>method should not be used to look for non-present elements, use </w:t>
      </w:r>
      <w:proofErr w:type="spellStart"/>
      <w:proofErr w:type="gramStart"/>
      <w:r w:rsidRPr="00766328">
        <w:rPr>
          <w:rFonts w:ascii="Arial" w:eastAsia="Times New Roman" w:hAnsi="Arial" w:cs="Arial"/>
          <w:b/>
          <w:bCs/>
          <w:color w:val="4E4E4E"/>
          <w:sz w:val="21"/>
          <w:szCs w:val="21"/>
        </w:rPr>
        <w:t>findElements</w:t>
      </w:r>
      <w:proofErr w:type="spellEnd"/>
      <w:r w:rsidRPr="00766328">
        <w:rPr>
          <w:rFonts w:ascii="Arial" w:eastAsia="Times New Roman" w:hAnsi="Arial" w:cs="Arial"/>
          <w:color w:val="888888"/>
          <w:sz w:val="21"/>
          <w:szCs w:val="21"/>
        </w:rPr>
        <w:t>(</w:t>
      </w:r>
      <w:proofErr w:type="gramEnd"/>
      <w:r w:rsidRPr="00766328">
        <w:rPr>
          <w:rFonts w:ascii="Arial" w:eastAsia="Times New Roman" w:hAnsi="Arial" w:cs="Arial"/>
          <w:color w:val="888888"/>
          <w:sz w:val="21"/>
          <w:szCs w:val="21"/>
        </w:rPr>
        <w:t>By) and assert zero-length response instead.</w:t>
      </w:r>
    </w:p>
    <w:p w14:paraId="6021BCB9" w14:textId="77777777" w:rsidR="00766328" w:rsidRPr="00766328" w:rsidRDefault="00766328" w:rsidP="00766328">
      <w:pPr>
        <w:shd w:val="clear" w:color="auto" w:fill="FFFFFF"/>
        <w:spacing w:after="150" w:line="240" w:lineRule="auto"/>
        <w:rPr>
          <w:rFonts w:ascii="Arial" w:eastAsia="Times New Roman" w:hAnsi="Arial" w:cs="Arial"/>
          <w:color w:val="888888"/>
          <w:sz w:val="21"/>
          <w:szCs w:val="21"/>
        </w:rPr>
      </w:pPr>
      <w:proofErr w:type="spellStart"/>
      <w:r w:rsidRPr="00766328">
        <w:rPr>
          <w:rFonts w:ascii="Consolas" w:eastAsia="Times New Roman" w:hAnsi="Consolas" w:cs="Courier New"/>
          <w:color w:val="DD1144"/>
          <w:sz w:val="18"/>
          <w:szCs w:val="18"/>
          <w:bdr w:val="single" w:sz="6" w:space="2" w:color="E1E1E8" w:frame="1"/>
          <w:shd w:val="clear" w:color="auto" w:fill="F7F7F9"/>
        </w:rPr>
        <w:t>webDriver.findElement</w:t>
      </w:r>
      <w:proofErr w:type="spellEnd"/>
      <w:r w:rsidRPr="00766328">
        <w:rPr>
          <w:rFonts w:ascii="Consolas" w:eastAsia="Times New Roman" w:hAnsi="Consolas" w:cs="Courier New"/>
          <w:color w:val="DD1144"/>
          <w:sz w:val="18"/>
          <w:szCs w:val="18"/>
          <w:bdr w:val="single" w:sz="6" w:space="2" w:color="E1E1E8" w:frame="1"/>
          <w:shd w:val="clear" w:color="auto" w:fill="F7F7F9"/>
        </w:rPr>
        <w:t>(</w:t>
      </w:r>
      <w:proofErr w:type="spellStart"/>
      <w:proofErr w:type="gramStart"/>
      <w:r w:rsidRPr="00766328">
        <w:rPr>
          <w:rFonts w:ascii="Consolas" w:eastAsia="Times New Roman" w:hAnsi="Consolas" w:cs="Courier New"/>
          <w:color w:val="DD1144"/>
          <w:sz w:val="18"/>
          <w:szCs w:val="18"/>
          <w:bdr w:val="single" w:sz="6" w:space="2" w:color="E1E1E8" w:frame="1"/>
          <w:shd w:val="clear" w:color="auto" w:fill="F7F7F9"/>
        </w:rPr>
        <w:t>By.cssSelector</w:t>
      </w:r>
      <w:proofErr w:type="spellEnd"/>
      <w:proofErr w:type="gramEnd"/>
      <w:r w:rsidRPr="00766328">
        <w:rPr>
          <w:rFonts w:ascii="Consolas" w:eastAsia="Times New Roman" w:hAnsi="Consolas" w:cs="Courier New"/>
          <w:color w:val="DD1144"/>
          <w:sz w:val="18"/>
          <w:szCs w:val="18"/>
          <w:bdr w:val="single" w:sz="6" w:space="2" w:color="E1E1E8" w:frame="1"/>
          <w:shd w:val="clear" w:color="auto" w:fill="F7F7F9"/>
        </w:rPr>
        <w:t>("form input"))</w:t>
      </w:r>
      <w:r w:rsidRPr="00766328">
        <w:rPr>
          <w:rFonts w:ascii="Consolas" w:eastAsia="Times New Roman" w:hAnsi="Consolas" w:cs="Courier New"/>
          <w:color w:val="FF0000"/>
          <w:sz w:val="18"/>
          <w:szCs w:val="18"/>
          <w:bdr w:val="single" w:sz="6" w:space="2" w:color="E1E1E8" w:frame="1"/>
          <w:shd w:val="clear" w:color="auto" w:fill="F7F7F9"/>
        </w:rPr>
        <w:t>.size()</w:t>
      </w:r>
      <w:r w:rsidRPr="00766328">
        <w:rPr>
          <w:rFonts w:ascii="Consolas" w:eastAsia="Times New Roman" w:hAnsi="Consolas" w:cs="Courier New"/>
          <w:color w:val="DD1144"/>
          <w:sz w:val="18"/>
          <w:szCs w:val="18"/>
          <w:bdr w:val="single" w:sz="6" w:space="2" w:color="E1E1E8" w:frame="1"/>
          <w:shd w:val="clear" w:color="auto" w:fill="F7F7F9"/>
        </w:rPr>
        <w:t>;</w:t>
      </w:r>
    </w:p>
    <w:p w14:paraId="0951FF45" w14:textId="77777777" w:rsidR="00766328" w:rsidRPr="00766328" w:rsidRDefault="00766328" w:rsidP="00766328">
      <w:pPr>
        <w:shd w:val="clear" w:color="auto" w:fill="FFFFFF"/>
        <w:spacing w:after="150" w:line="240" w:lineRule="auto"/>
        <w:rPr>
          <w:rFonts w:ascii="Arial" w:eastAsia="Times New Roman" w:hAnsi="Arial" w:cs="Arial"/>
          <w:color w:val="888888"/>
          <w:sz w:val="21"/>
          <w:szCs w:val="21"/>
        </w:rPr>
      </w:pPr>
      <w:r w:rsidRPr="00766328">
        <w:rPr>
          <w:rFonts w:ascii="Arial" w:eastAsia="Times New Roman" w:hAnsi="Arial" w:cs="Arial"/>
          <w:color w:val="888888"/>
          <w:sz w:val="21"/>
          <w:szCs w:val="21"/>
        </w:rPr>
        <w:t>The </w:t>
      </w:r>
      <w:proofErr w:type="spellStart"/>
      <w:r w:rsidRPr="00766328">
        <w:rPr>
          <w:rFonts w:ascii="Arial" w:eastAsia="Times New Roman" w:hAnsi="Arial" w:cs="Arial"/>
          <w:b/>
          <w:bCs/>
          <w:color w:val="888888"/>
          <w:sz w:val="21"/>
          <w:szCs w:val="21"/>
        </w:rPr>
        <w:t>findElement</w:t>
      </w:r>
      <w:proofErr w:type="spellEnd"/>
      <w:r w:rsidRPr="00766328">
        <w:rPr>
          <w:rFonts w:ascii="Arial" w:eastAsia="Times New Roman" w:hAnsi="Arial" w:cs="Arial"/>
          <w:b/>
          <w:bCs/>
          <w:color w:val="888888"/>
          <w:sz w:val="21"/>
          <w:szCs w:val="21"/>
        </w:rPr>
        <w:t> </w:t>
      </w:r>
      <w:r w:rsidRPr="00766328">
        <w:rPr>
          <w:rFonts w:ascii="Arial" w:eastAsia="Times New Roman" w:hAnsi="Arial" w:cs="Arial"/>
          <w:color w:val="888888"/>
          <w:sz w:val="21"/>
          <w:szCs w:val="21"/>
        </w:rPr>
        <w:t>method will return a matching element or try again repeatedly until the timeout is reached.</w:t>
      </w:r>
    </w:p>
    <w:p w14:paraId="29BAA96C" w14:textId="77777777" w:rsidR="00766328" w:rsidRPr="00766328" w:rsidRDefault="00766328" w:rsidP="00766328">
      <w:pPr>
        <w:shd w:val="clear" w:color="auto" w:fill="FFFFFF"/>
        <w:spacing w:after="150" w:line="240" w:lineRule="auto"/>
        <w:rPr>
          <w:rFonts w:ascii="Arial" w:eastAsia="Times New Roman" w:hAnsi="Arial" w:cs="Arial"/>
          <w:color w:val="888888"/>
          <w:sz w:val="21"/>
          <w:szCs w:val="21"/>
        </w:rPr>
      </w:pPr>
      <w:proofErr w:type="spellStart"/>
      <w:r w:rsidRPr="00766328">
        <w:rPr>
          <w:rFonts w:ascii="Arial" w:eastAsia="Times New Roman" w:hAnsi="Arial" w:cs="Arial"/>
          <w:b/>
          <w:bCs/>
          <w:color w:val="888888"/>
          <w:sz w:val="21"/>
          <w:szCs w:val="21"/>
        </w:rPr>
        <w:t>findElement</w:t>
      </w:r>
      <w:proofErr w:type="spellEnd"/>
      <w:r w:rsidRPr="00766328">
        <w:rPr>
          <w:rFonts w:ascii="Arial" w:eastAsia="Times New Roman" w:hAnsi="Arial" w:cs="Arial"/>
          <w:b/>
          <w:bCs/>
          <w:color w:val="888888"/>
          <w:sz w:val="21"/>
          <w:szCs w:val="21"/>
        </w:rPr>
        <w:t> </w:t>
      </w:r>
      <w:r w:rsidRPr="00766328">
        <w:rPr>
          <w:rFonts w:ascii="Arial" w:eastAsia="Times New Roman" w:hAnsi="Arial" w:cs="Arial"/>
          <w:color w:val="888888"/>
          <w:sz w:val="21"/>
          <w:szCs w:val="21"/>
        </w:rPr>
        <w:t>method will select the first element when there are multiple candidate elements for a given CSS. It will not wait for other possible elements with given CSS.</w:t>
      </w:r>
    </w:p>
    <w:p w14:paraId="79026647" w14:textId="77777777" w:rsidR="00766328" w:rsidRPr="00766328" w:rsidRDefault="00766328" w:rsidP="00766328">
      <w:pPr>
        <w:shd w:val="clear" w:color="auto" w:fill="FFFFFF"/>
        <w:spacing w:after="150" w:line="240" w:lineRule="auto"/>
        <w:rPr>
          <w:rFonts w:ascii="Arial" w:eastAsia="Times New Roman" w:hAnsi="Arial" w:cs="Arial"/>
          <w:color w:val="888888"/>
          <w:sz w:val="21"/>
          <w:szCs w:val="21"/>
        </w:rPr>
      </w:pPr>
      <w:r w:rsidRPr="00766328">
        <w:rPr>
          <w:rFonts w:ascii="Arial" w:eastAsia="Times New Roman" w:hAnsi="Arial" w:cs="Arial"/>
          <w:color w:val="888888"/>
          <w:sz w:val="21"/>
          <w:szCs w:val="21"/>
        </w:rPr>
        <w:t>Use </w:t>
      </w:r>
      <w:proofErr w:type="spellStart"/>
      <w:proofErr w:type="gramStart"/>
      <w:r w:rsidRPr="00766328">
        <w:rPr>
          <w:rFonts w:ascii="Arial" w:eastAsia="Times New Roman" w:hAnsi="Arial" w:cs="Arial"/>
          <w:b/>
          <w:bCs/>
          <w:color w:val="4E4E4E"/>
          <w:sz w:val="21"/>
          <w:szCs w:val="21"/>
        </w:rPr>
        <w:t>findElements</w:t>
      </w:r>
      <w:proofErr w:type="spellEnd"/>
      <w:r w:rsidRPr="00766328">
        <w:rPr>
          <w:rFonts w:ascii="Arial" w:eastAsia="Times New Roman" w:hAnsi="Arial" w:cs="Arial"/>
          <w:b/>
          <w:bCs/>
          <w:color w:val="4E4E4E"/>
          <w:sz w:val="21"/>
          <w:szCs w:val="21"/>
        </w:rPr>
        <w:t>(</w:t>
      </w:r>
      <w:proofErr w:type="gramEnd"/>
      <w:r w:rsidRPr="00766328">
        <w:rPr>
          <w:rFonts w:ascii="Arial" w:eastAsia="Times New Roman" w:hAnsi="Arial" w:cs="Arial"/>
          <w:b/>
          <w:bCs/>
          <w:color w:val="4E4E4E"/>
          <w:sz w:val="21"/>
          <w:szCs w:val="21"/>
        </w:rPr>
        <w:t>By by)</w:t>
      </w:r>
      <w:r w:rsidRPr="00766328">
        <w:rPr>
          <w:rFonts w:ascii="Arial" w:eastAsia="Times New Roman" w:hAnsi="Arial" w:cs="Arial"/>
          <w:color w:val="888888"/>
          <w:sz w:val="21"/>
          <w:szCs w:val="21"/>
        </w:rPr>
        <w:t> method to get the ALL elements with given CSS.</w:t>
      </w:r>
    </w:p>
    <w:p w14:paraId="6C1AAE06" w14:textId="77777777" w:rsidR="00766328" w:rsidRPr="00766328" w:rsidRDefault="00766328" w:rsidP="00766328">
      <w:pPr>
        <w:numPr>
          <w:ilvl w:val="0"/>
          <w:numId w:val="14"/>
        </w:numPr>
        <w:pBdr>
          <w:top w:val="single" w:sz="2" w:space="4" w:color="FFFFFF"/>
          <w:left w:val="single" w:sz="6" w:space="11" w:color="E0E0E0"/>
          <w:bottom w:val="single" w:sz="2" w:space="4" w:color="FFFFFF"/>
          <w:right w:val="single" w:sz="2" w:space="4" w:color="FFFFFF"/>
        </w:pBdr>
        <w:shd w:val="clear" w:color="auto" w:fill="FFFFFF"/>
        <w:spacing w:after="0" w:line="240" w:lineRule="atLeast"/>
        <w:ind w:left="1320"/>
        <w:rPr>
          <w:rFonts w:ascii="Courier New" w:eastAsia="Times New Roman" w:hAnsi="Courier New" w:cs="Courier New"/>
          <w:color w:val="AAAAAA"/>
          <w:sz w:val="17"/>
          <w:szCs w:val="17"/>
        </w:rPr>
      </w:pPr>
      <w:r w:rsidRPr="00766328">
        <w:rPr>
          <w:rFonts w:ascii="inherit" w:eastAsia="Times New Roman" w:hAnsi="inherit" w:cs="Courier New"/>
          <w:color w:val="000000"/>
          <w:sz w:val="18"/>
          <w:szCs w:val="18"/>
        </w:rPr>
        <w:t>&lt;code&gt;List&lt;</w:t>
      </w:r>
      <w:proofErr w:type="spellStart"/>
      <w:r w:rsidRPr="00766328">
        <w:rPr>
          <w:rFonts w:ascii="inherit" w:eastAsia="Times New Roman" w:hAnsi="inherit" w:cs="Courier New"/>
          <w:color w:val="000000"/>
          <w:sz w:val="18"/>
          <w:szCs w:val="18"/>
        </w:rPr>
        <w:t>WebElement</w:t>
      </w:r>
      <w:proofErr w:type="spellEnd"/>
      <w:r w:rsidRPr="00766328">
        <w:rPr>
          <w:rFonts w:ascii="inherit" w:eastAsia="Times New Roman" w:hAnsi="inherit" w:cs="Courier New"/>
          <w:color w:val="000000"/>
          <w:sz w:val="18"/>
          <w:szCs w:val="18"/>
        </w:rPr>
        <w:t xml:space="preserve">&gt; </w:t>
      </w:r>
      <w:proofErr w:type="spellStart"/>
      <w:r w:rsidRPr="00766328">
        <w:rPr>
          <w:rFonts w:ascii="inherit" w:eastAsia="Times New Roman" w:hAnsi="inherit" w:cs="Courier New"/>
          <w:color w:val="000000"/>
          <w:sz w:val="18"/>
          <w:szCs w:val="18"/>
        </w:rPr>
        <w:t>inputElements</w:t>
      </w:r>
      <w:proofErr w:type="spellEnd"/>
      <w:r w:rsidRPr="00766328">
        <w:rPr>
          <w:rFonts w:ascii="inherit" w:eastAsia="Times New Roman" w:hAnsi="inherit" w:cs="Courier New"/>
          <w:color w:val="000000"/>
          <w:sz w:val="18"/>
          <w:szCs w:val="18"/>
        </w:rPr>
        <w:t>=</w:t>
      </w:r>
      <w:proofErr w:type="spellStart"/>
      <w:r w:rsidRPr="00766328">
        <w:rPr>
          <w:rFonts w:ascii="inherit" w:eastAsia="Times New Roman" w:hAnsi="inherit" w:cs="Courier New"/>
          <w:color w:val="000000"/>
          <w:sz w:val="18"/>
          <w:szCs w:val="18"/>
        </w:rPr>
        <w:t>webDriver.</w:t>
      </w:r>
      <w:r w:rsidRPr="00766328">
        <w:rPr>
          <w:rFonts w:ascii="inherit" w:eastAsia="Times New Roman" w:hAnsi="inherit" w:cs="Courier New"/>
          <w:b/>
          <w:bCs/>
          <w:color w:val="286491"/>
          <w:sz w:val="18"/>
          <w:szCs w:val="18"/>
        </w:rPr>
        <w:t>findElements</w:t>
      </w:r>
      <w:proofErr w:type="spellEnd"/>
      <w:r w:rsidRPr="00766328">
        <w:rPr>
          <w:rFonts w:ascii="inherit" w:eastAsia="Times New Roman" w:hAnsi="inherit" w:cs="Courier New"/>
          <w:color w:val="777777"/>
          <w:sz w:val="18"/>
          <w:szCs w:val="18"/>
        </w:rPr>
        <w:t>(</w:t>
      </w:r>
      <w:proofErr w:type="spellStart"/>
      <w:proofErr w:type="gramStart"/>
      <w:r w:rsidRPr="00766328">
        <w:rPr>
          <w:rFonts w:ascii="inherit" w:eastAsia="Times New Roman" w:hAnsi="inherit" w:cs="Courier New"/>
          <w:color w:val="000000"/>
          <w:sz w:val="18"/>
          <w:szCs w:val="18"/>
        </w:rPr>
        <w:t>By.</w:t>
      </w:r>
      <w:r w:rsidRPr="00766328">
        <w:rPr>
          <w:rFonts w:ascii="inherit" w:eastAsia="Times New Roman" w:hAnsi="inherit" w:cs="Courier New"/>
          <w:b/>
          <w:bCs/>
          <w:color w:val="286491"/>
          <w:sz w:val="18"/>
          <w:szCs w:val="18"/>
        </w:rPr>
        <w:t>cssSelector</w:t>
      </w:r>
      <w:proofErr w:type="spellEnd"/>
      <w:proofErr w:type="gramEnd"/>
      <w:r w:rsidRPr="00766328">
        <w:rPr>
          <w:rFonts w:ascii="inherit" w:eastAsia="Times New Roman" w:hAnsi="inherit" w:cs="Courier New"/>
          <w:color w:val="777777"/>
          <w:sz w:val="18"/>
          <w:szCs w:val="18"/>
        </w:rPr>
        <w:t>(</w:t>
      </w:r>
      <w:r w:rsidRPr="00766328">
        <w:rPr>
          <w:rFonts w:ascii="inherit" w:eastAsia="Times New Roman" w:hAnsi="inherit" w:cs="Courier New"/>
          <w:color w:val="DD1144"/>
          <w:sz w:val="18"/>
          <w:szCs w:val="18"/>
        </w:rPr>
        <w:t>"form input"</w:t>
      </w:r>
      <w:r w:rsidRPr="00766328">
        <w:rPr>
          <w:rFonts w:ascii="inherit" w:eastAsia="Times New Roman" w:hAnsi="inherit" w:cs="Courier New"/>
          <w:color w:val="777777"/>
          <w:sz w:val="18"/>
          <w:szCs w:val="18"/>
        </w:rPr>
        <w:t>))</w:t>
      </w:r>
      <w:r w:rsidRPr="00766328">
        <w:rPr>
          <w:rFonts w:ascii="inherit" w:eastAsia="Times New Roman" w:hAnsi="inherit" w:cs="Courier New"/>
          <w:color w:val="000000"/>
          <w:sz w:val="18"/>
          <w:szCs w:val="18"/>
        </w:rPr>
        <w:t>;&lt;/code&gt;</w:t>
      </w:r>
    </w:p>
    <w:p w14:paraId="5692FC50" w14:textId="77777777" w:rsidR="00766328" w:rsidRPr="00766328" w:rsidRDefault="00766328" w:rsidP="00766328">
      <w:pPr>
        <w:shd w:val="clear" w:color="auto" w:fill="E2F2CB"/>
        <w:spacing w:before="150" w:line="600" w:lineRule="atLeast"/>
        <w:outlineLvl w:val="1"/>
        <w:rPr>
          <w:rFonts w:ascii="Arial" w:eastAsia="Times New Roman" w:hAnsi="Arial" w:cs="Arial"/>
          <w:b/>
          <w:bCs/>
          <w:color w:val="4E4E4E"/>
          <w:sz w:val="36"/>
          <w:szCs w:val="36"/>
        </w:rPr>
      </w:pPr>
      <w:r w:rsidRPr="00766328">
        <w:rPr>
          <w:rFonts w:ascii="Arial" w:eastAsia="Times New Roman" w:hAnsi="Arial" w:cs="Arial"/>
          <w:b/>
          <w:bCs/>
          <w:color w:val="4E4E4E"/>
          <w:sz w:val="36"/>
          <w:szCs w:val="36"/>
        </w:rPr>
        <w:t>Locating Nth child elements by an element name</w:t>
      </w:r>
    </w:p>
    <w:p w14:paraId="5FE664B3" w14:textId="77777777" w:rsidR="00766328" w:rsidRPr="00766328" w:rsidRDefault="00766328" w:rsidP="00766328">
      <w:pPr>
        <w:shd w:val="clear" w:color="auto" w:fill="FFFFFF"/>
        <w:spacing w:after="150" w:line="240" w:lineRule="auto"/>
        <w:rPr>
          <w:rFonts w:ascii="Arial" w:eastAsia="Times New Roman" w:hAnsi="Arial" w:cs="Arial"/>
          <w:color w:val="888888"/>
          <w:sz w:val="21"/>
          <w:szCs w:val="21"/>
        </w:rPr>
      </w:pPr>
      <w:r w:rsidRPr="00766328">
        <w:rPr>
          <w:rFonts w:ascii="Arial" w:eastAsia="Times New Roman" w:hAnsi="Arial" w:cs="Arial"/>
          <w:color w:val="888888"/>
          <w:sz w:val="21"/>
          <w:szCs w:val="21"/>
        </w:rPr>
        <w:t xml:space="preserve">This syntax can be used for selecting an element from a list of </w:t>
      </w:r>
      <w:proofErr w:type="gramStart"/>
      <w:r w:rsidRPr="00766328">
        <w:rPr>
          <w:rFonts w:ascii="Arial" w:eastAsia="Times New Roman" w:hAnsi="Arial" w:cs="Arial"/>
          <w:color w:val="888888"/>
          <w:sz w:val="21"/>
          <w:szCs w:val="21"/>
        </w:rPr>
        <w:t>sibling  elements</w:t>
      </w:r>
      <w:proofErr w:type="gramEnd"/>
      <w:r w:rsidRPr="00766328">
        <w:rPr>
          <w:rFonts w:ascii="Arial" w:eastAsia="Times New Roman" w:hAnsi="Arial" w:cs="Arial"/>
          <w:color w:val="888888"/>
          <w:sz w:val="21"/>
          <w:szCs w:val="21"/>
        </w:rPr>
        <w:t xml:space="preserve"> by their position. </w:t>
      </w:r>
    </w:p>
    <w:p w14:paraId="24B2067D" w14:textId="77777777" w:rsidR="00766328" w:rsidRPr="00766328" w:rsidRDefault="00766328" w:rsidP="00766328">
      <w:pPr>
        <w:shd w:val="clear" w:color="auto" w:fill="FFFFFF"/>
        <w:spacing w:after="150" w:line="240" w:lineRule="auto"/>
        <w:rPr>
          <w:rFonts w:ascii="Arial" w:eastAsia="Times New Roman" w:hAnsi="Arial" w:cs="Arial"/>
          <w:color w:val="888888"/>
          <w:sz w:val="21"/>
          <w:szCs w:val="21"/>
        </w:rPr>
      </w:pPr>
      <w:proofErr w:type="gramStart"/>
      <w:r w:rsidRPr="00766328">
        <w:rPr>
          <w:rFonts w:ascii="Arial" w:eastAsia="Times New Roman" w:hAnsi="Arial" w:cs="Arial"/>
          <w:b/>
          <w:bCs/>
          <w:color w:val="4E4E4E"/>
          <w:sz w:val="21"/>
          <w:szCs w:val="21"/>
        </w:rPr>
        <w:t>Syntax :</w:t>
      </w:r>
      <w:proofErr w:type="gramEnd"/>
    </w:p>
    <w:p w14:paraId="5CAFAC9F" w14:textId="77777777" w:rsidR="00766328" w:rsidRPr="00766328" w:rsidRDefault="00766328" w:rsidP="00766328">
      <w:pPr>
        <w:shd w:val="clear" w:color="auto" w:fill="FFFFFF"/>
        <w:spacing w:after="150" w:line="240" w:lineRule="auto"/>
        <w:rPr>
          <w:rFonts w:ascii="Arial" w:eastAsia="Times New Roman" w:hAnsi="Arial" w:cs="Arial"/>
          <w:color w:val="888888"/>
          <w:sz w:val="21"/>
          <w:szCs w:val="21"/>
        </w:rPr>
      </w:pPr>
      <w:r w:rsidRPr="00766328">
        <w:rPr>
          <w:rFonts w:ascii="Consolas" w:eastAsia="Times New Roman" w:hAnsi="Consolas" w:cs="Courier New"/>
          <w:color w:val="008000"/>
          <w:sz w:val="18"/>
          <w:szCs w:val="18"/>
          <w:bdr w:val="single" w:sz="6" w:space="2" w:color="E1E1E8" w:frame="1"/>
          <w:shd w:val="clear" w:color="auto" w:fill="F7F7F9"/>
        </w:rPr>
        <w:t>CSS-of-Context-Element</w:t>
      </w:r>
      <w:r w:rsidRPr="00766328">
        <w:rPr>
          <w:rFonts w:ascii="Consolas" w:eastAsia="Times New Roman" w:hAnsi="Consolas" w:cs="Courier New"/>
          <w:color w:val="DD1144"/>
          <w:sz w:val="18"/>
          <w:szCs w:val="18"/>
          <w:bdr w:val="single" w:sz="6" w:space="2" w:color="E1E1E8" w:frame="1"/>
          <w:shd w:val="clear" w:color="auto" w:fill="F7F7F9"/>
        </w:rPr>
        <w:t>&lt;space&gt;</w:t>
      </w:r>
      <w:proofErr w:type="spellStart"/>
      <w:r w:rsidRPr="00766328">
        <w:rPr>
          <w:rFonts w:ascii="Consolas" w:eastAsia="Times New Roman" w:hAnsi="Consolas" w:cs="Courier New"/>
          <w:color w:val="DD1144"/>
          <w:sz w:val="18"/>
          <w:szCs w:val="18"/>
          <w:bdr w:val="single" w:sz="6" w:space="2" w:color="E1E1E8" w:frame="1"/>
          <w:shd w:val="clear" w:color="auto" w:fill="F7F7F9"/>
        </w:rPr>
        <w:t>t</w:t>
      </w:r>
      <w:r w:rsidRPr="00766328">
        <w:rPr>
          <w:rFonts w:ascii="Consolas" w:eastAsia="Times New Roman" w:hAnsi="Consolas" w:cs="Courier New"/>
          <w:color w:val="800080"/>
          <w:sz w:val="18"/>
          <w:szCs w:val="18"/>
          <w:bdr w:val="single" w:sz="6" w:space="2" w:color="E1E1E8" w:frame="1"/>
          <w:shd w:val="clear" w:color="auto" w:fill="F7F7F9"/>
        </w:rPr>
        <w:t>ag-</w:t>
      </w:r>
      <w:proofErr w:type="gramStart"/>
      <w:r w:rsidRPr="00766328">
        <w:rPr>
          <w:rFonts w:ascii="Consolas" w:eastAsia="Times New Roman" w:hAnsi="Consolas" w:cs="Courier New"/>
          <w:color w:val="800080"/>
          <w:sz w:val="18"/>
          <w:szCs w:val="18"/>
          <w:bdr w:val="single" w:sz="6" w:space="2" w:color="E1E1E8" w:frame="1"/>
          <w:shd w:val="clear" w:color="auto" w:fill="F7F7F9"/>
        </w:rPr>
        <w:t>name</w:t>
      </w:r>
      <w:r w:rsidRPr="00766328">
        <w:rPr>
          <w:rFonts w:ascii="Consolas" w:eastAsia="Times New Roman" w:hAnsi="Consolas" w:cs="Courier New"/>
          <w:color w:val="DD1144"/>
          <w:sz w:val="18"/>
          <w:szCs w:val="18"/>
          <w:bdr w:val="single" w:sz="6" w:space="2" w:color="E1E1E8" w:frame="1"/>
          <w:shd w:val="clear" w:color="auto" w:fill="F7F7F9"/>
        </w:rPr>
        <w:t>:</w:t>
      </w:r>
      <w:r w:rsidRPr="00766328">
        <w:rPr>
          <w:rFonts w:ascii="Consolas" w:eastAsia="Times New Roman" w:hAnsi="Consolas" w:cs="Courier New"/>
          <w:color w:val="FF0000"/>
          <w:sz w:val="18"/>
          <w:szCs w:val="18"/>
          <w:bdr w:val="single" w:sz="6" w:space="2" w:color="E1E1E8" w:frame="1"/>
          <w:shd w:val="clear" w:color="auto" w:fill="F7F7F9"/>
        </w:rPr>
        <w:t>nth</w:t>
      </w:r>
      <w:proofErr w:type="gramEnd"/>
      <w:r w:rsidRPr="00766328">
        <w:rPr>
          <w:rFonts w:ascii="Consolas" w:eastAsia="Times New Roman" w:hAnsi="Consolas" w:cs="Courier New"/>
          <w:color w:val="FF0000"/>
          <w:sz w:val="18"/>
          <w:szCs w:val="18"/>
          <w:bdr w:val="single" w:sz="6" w:space="2" w:color="E1E1E8" w:frame="1"/>
          <w:shd w:val="clear" w:color="auto" w:fill="F7F7F9"/>
        </w:rPr>
        <w:t>-of-type</w:t>
      </w:r>
      <w:proofErr w:type="spellEnd"/>
      <w:r w:rsidRPr="00766328">
        <w:rPr>
          <w:rFonts w:ascii="Consolas" w:eastAsia="Times New Roman" w:hAnsi="Consolas" w:cs="Courier New"/>
          <w:color w:val="FF0000"/>
          <w:sz w:val="18"/>
          <w:szCs w:val="18"/>
          <w:bdr w:val="single" w:sz="6" w:space="2" w:color="E1E1E8" w:frame="1"/>
          <w:shd w:val="clear" w:color="auto" w:fill="F7F7F9"/>
        </w:rPr>
        <w:t>(N)</w:t>
      </w:r>
    </w:p>
    <w:p w14:paraId="5A7E26FA" w14:textId="77777777" w:rsidR="00766328" w:rsidRPr="00766328" w:rsidRDefault="00766328" w:rsidP="00766328">
      <w:pPr>
        <w:shd w:val="clear" w:color="auto" w:fill="FFFFFF"/>
        <w:spacing w:after="150" w:line="240" w:lineRule="auto"/>
        <w:rPr>
          <w:rFonts w:ascii="Arial" w:eastAsia="Times New Roman" w:hAnsi="Arial" w:cs="Arial"/>
          <w:color w:val="888888"/>
          <w:sz w:val="21"/>
          <w:szCs w:val="21"/>
        </w:rPr>
      </w:pPr>
      <w:r w:rsidRPr="00766328">
        <w:rPr>
          <w:rFonts w:ascii="Consolas" w:eastAsia="Times New Roman" w:hAnsi="Consolas" w:cs="Courier New"/>
          <w:color w:val="008000"/>
          <w:sz w:val="18"/>
          <w:szCs w:val="18"/>
          <w:bdr w:val="single" w:sz="6" w:space="2" w:color="E1E1E8" w:frame="1"/>
          <w:shd w:val="clear" w:color="auto" w:fill="F7F7F9"/>
        </w:rPr>
        <w:t>CSS-of-Context-Element</w:t>
      </w:r>
      <w:r w:rsidRPr="00766328">
        <w:rPr>
          <w:rFonts w:ascii="Consolas" w:eastAsia="Times New Roman" w:hAnsi="Consolas" w:cs="Courier New"/>
          <w:color w:val="DD1144"/>
          <w:sz w:val="18"/>
          <w:szCs w:val="18"/>
          <w:bdr w:val="single" w:sz="6" w:space="2" w:color="E1E1E8" w:frame="1"/>
          <w:shd w:val="clear" w:color="auto" w:fill="F7F7F9"/>
        </w:rPr>
        <w:t>&lt;space&gt;</w:t>
      </w:r>
      <w:proofErr w:type="gramStart"/>
      <w:r w:rsidRPr="00766328">
        <w:rPr>
          <w:rFonts w:ascii="Consolas" w:eastAsia="Times New Roman" w:hAnsi="Consolas" w:cs="Courier New"/>
          <w:color w:val="DD1144"/>
          <w:sz w:val="18"/>
          <w:szCs w:val="18"/>
          <w:bdr w:val="single" w:sz="6" w:space="2" w:color="E1E1E8" w:frame="1"/>
          <w:shd w:val="clear" w:color="auto" w:fill="F7F7F9"/>
        </w:rPr>
        <w:t>*:</w:t>
      </w:r>
      <w:r w:rsidRPr="00766328">
        <w:rPr>
          <w:rFonts w:ascii="Consolas" w:eastAsia="Times New Roman" w:hAnsi="Consolas" w:cs="Courier New"/>
          <w:color w:val="FF0000"/>
          <w:sz w:val="18"/>
          <w:szCs w:val="18"/>
          <w:bdr w:val="single" w:sz="6" w:space="2" w:color="E1E1E8" w:frame="1"/>
          <w:shd w:val="clear" w:color="auto" w:fill="F7F7F9"/>
        </w:rPr>
        <w:t>nth</w:t>
      </w:r>
      <w:proofErr w:type="gramEnd"/>
      <w:r w:rsidRPr="00766328">
        <w:rPr>
          <w:rFonts w:ascii="Consolas" w:eastAsia="Times New Roman" w:hAnsi="Consolas" w:cs="Courier New"/>
          <w:color w:val="FF0000"/>
          <w:sz w:val="18"/>
          <w:szCs w:val="18"/>
          <w:bdr w:val="single" w:sz="6" w:space="2" w:color="E1E1E8" w:frame="1"/>
          <w:shd w:val="clear" w:color="auto" w:fill="F7F7F9"/>
        </w:rPr>
        <w:t>-of-type(N)</w:t>
      </w:r>
    </w:p>
    <w:p w14:paraId="34AA2F25" w14:textId="77777777" w:rsidR="00766328" w:rsidRPr="00766328" w:rsidRDefault="00766328" w:rsidP="00766328">
      <w:pPr>
        <w:shd w:val="clear" w:color="auto" w:fill="FFFFFF"/>
        <w:spacing w:after="150" w:line="240" w:lineRule="auto"/>
        <w:rPr>
          <w:rFonts w:ascii="Arial" w:eastAsia="Times New Roman" w:hAnsi="Arial" w:cs="Arial"/>
          <w:color w:val="888888"/>
          <w:sz w:val="21"/>
          <w:szCs w:val="21"/>
        </w:rPr>
      </w:pPr>
      <w:r w:rsidRPr="00766328">
        <w:rPr>
          <w:rFonts w:ascii="Arial" w:eastAsia="Times New Roman" w:hAnsi="Arial" w:cs="Arial"/>
          <w:color w:val="888888"/>
          <w:sz w:val="21"/>
          <w:szCs w:val="21"/>
        </w:rPr>
        <w:t> </w:t>
      </w:r>
    </w:p>
    <w:p w14:paraId="7FDF6E9C" w14:textId="27A8EA72" w:rsidR="00766328" w:rsidRPr="00766328" w:rsidRDefault="00766328" w:rsidP="00766328">
      <w:pPr>
        <w:shd w:val="clear" w:color="auto" w:fill="FFFFFF"/>
        <w:spacing w:after="150" w:line="240" w:lineRule="auto"/>
        <w:rPr>
          <w:rFonts w:ascii="Arial" w:eastAsia="Times New Roman" w:hAnsi="Arial" w:cs="Arial"/>
          <w:color w:val="888888"/>
          <w:sz w:val="21"/>
          <w:szCs w:val="21"/>
        </w:rPr>
      </w:pPr>
      <w:r w:rsidRPr="00766328">
        <w:rPr>
          <w:rFonts w:ascii="Arial" w:eastAsia="Times New Roman" w:hAnsi="Arial" w:cs="Arial"/>
          <w:noProof/>
          <w:color w:val="888888"/>
          <w:sz w:val="21"/>
          <w:szCs w:val="21"/>
        </w:rPr>
        <w:lastRenderedPageBreak/>
        <w:drawing>
          <wp:inline distT="0" distB="0" distL="0" distR="0" wp14:anchorId="298B39D1" wp14:editId="45494A01">
            <wp:extent cx="4895850" cy="1981200"/>
            <wp:effectExtent l="0" t="0" r="0" b="0"/>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95850" cy="1981200"/>
                    </a:xfrm>
                    <a:prstGeom prst="rect">
                      <a:avLst/>
                    </a:prstGeom>
                    <a:noFill/>
                    <a:ln>
                      <a:noFill/>
                    </a:ln>
                  </pic:spPr>
                </pic:pic>
              </a:graphicData>
            </a:graphic>
          </wp:inline>
        </w:drawing>
      </w:r>
    </w:p>
    <w:p w14:paraId="39A36483" w14:textId="77777777" w:rsidR="00766328" w:rsidRPr="00766328" w:rsidRDefault="00766328" w:rsidP="00766328">
      <w:pPr>
        <w:shd w:val="clear" w:color="auto" w:fill="FFFFFF"/>
        <w:spacing w:after="150" w:line="240" w:lineRule="auto"/>
        <w:rPr>
          <w:rFonts w:ascii="Arial" w:eastAsia="Times New Roman" w:hAnsi="Arial" w:cs="Arial"/>
          <w:color w:val="888888"/>
          <w:sz w:val="21"/>
          <w:szCs w:val="21"/>
        </w:rPr>
      </w:pPr>
      <w:proofErr w:type="gramStart"/>
      <w:r w:rsidRPr="00766328">
        <w:rPr>
          <w:rFonts w:ascii="Arial" w:eastAsia="Times New Roman" w:hAnsi="Arial" w:cs="Arial"/>
          <w:b/>
          <w:bCs/>
          <w:color w:val="4E4E4E"/>
          <w:sz w:val="21"/>
          <w:szCs w:val="21"/>
        </w:rPr>
        <w:t>Examples :</w:t>
      </w:r>
      <w:proofErr w:type="gramEnd"/>
    </w:p>
    <w:p w14:paraId="4C53C996" w14:textId="77777777" w:rsidR="00766328" w:rsidRPr="00766328" w:rsidRDefault="00766328" w:rsidP="00766328">
      <w:pPr>
        <w:numPr>
          <w:ilvl w:val="0"/>
          <w:numId w:val="15"/>
        </w:numPr>
        <w:shd w:val="clear" w:color="auto" w:fill="FFFFFF"/>
        <w:spacing w:before="100" w:beforeAutospacing="1" w:after="100" w:afterAutospacing="1" w:line="300" w:lineRule="atLeast"/>
        <w:rPr>
          <w:rFonts w:ascii="Arial" w:eastAsia="Times New Roman" w:hAnsi="Arial" w:cs="Arial"/>
          <w:color w:val="888888"/>
          <w:sz w:val="21"/>
          <w:szCs w:val="21"/>
        </w:rPr>
      </w:pPr>
      <w:r w:rsidRPr="00766328">
        <w:rPr>
          <w:rFonts w:ascii="Arial" w:eastAsia="Times New Roman" w:hAnsi="Arial" w:cs="Arial"/>
          <w:color w:val="008000"/>
          <w:sz w:val="21"/>
          <w:szCs w:val="21"/>
        </w:rPr>
        <w:t>form </w:t>
      </w:r>
      <w:proofErr w:type="spellStart"/>
      <w:proofErr w:type="gramStart"/>
      <w:r w:rsidRPr="00766328">
        <w:rPr>
          <w:rFonts w:ascii="Arial" w:eastAsia="Times New Roman" w:hAnsi="Arial" w:cs="Arial"/>
          <w:color w:val="800080"/>
          <w:sz w:val="21"/>
          <w:szCs w:val="21"/>
        </w:rPr>
        <w:t>input</w:t>
      </w:r>
      <w:r w:rsidRPr="00766328">
        <w:rPr>
          <w:rFonts w:ascii="Arial" w:eastAsia="Times New Roman" w:hAnsi="Arial" w:cs="Arial"/>
          <w:color w:val="888888"/>
          <w:sz w:val="21"/>
          <w:szCs w:val="21"/>
        </w:rPr>
        <w:t>:</w:t>
      </w:r>
      <w:r w:rsidRPr="00766328">
        <w:rPr>
          <w:rFonts w:ascii="Arial" w:eastAsia="Times New Roman" w:hAnsi="Arial" w:cs="Arial"/>
          <w:color w:val="FF0000"/>
          <w:sz w:val="21"/>
          <w:szCs w:val="21"/>
        </w:rPr>
        <w:t>nth</w:t>
      </w:r>
      <w:proofErr w:type="gramEnd"/>
      <w:r w:rsidRPr="00766328">
        <w:rPr>
          <w:rFonts w:ascii="Arial" w:eastAsia="Times New Roman" w:hAnsi="Arial" w:cs="Arial"/>
          <w:color w:val="FF0000"/>
          <w:sz w:val="21"/>
          <w:szCs w:val="21"/>
        </w:rPr>
        <w:t>-of-type</w:t>
      </w:r>
      <w:proofErr w:type="spellEnd"/>
      <w:r w:rsidRPr="00766328">
        <w:rPr>
          <w:rFonts w:ascii="Arial" w:eastAsia="Times New Roman" w:hAnsi="Arial" w:cs="Arial"/>
          <w:color w:val="FF0000"/>
          <w:sz w:val="21"/>
          <w:szCs w:val="21"/>
        </w:rPr>
        <w:t>(1)</w:t>
      </w:r>
      <w:r w:rsidRPr="00766328">
        <w:rPr>
          <w:rFonts w:ascii="Arial" w:eastAsia="Times New Roman" w:hAnsi="Arial" w:cs="Arial"/>
          <w:color w:val="888888"/>
          <w:sz w:val="21"/>
          <w:szCs w:val="21"/>
        </w:rPr>
        <w:t>   Selects the first </w:t>
      </w:r>
      <w:r w:rsidRPr="00766328">
        <w:rPr>
          <w:rFonts w:ascii="Arial" w:eastAsia="Times New Roman" w:hAnsi="Arial" w:cs="Arial"/>
          <w:b/>
          <w:bCs/>
          <w:color w:val="4E4E4E"/>
          <w:sz w:val="21"/>
          <w:szCs w:val="21"/>
        </w:rPr>
        <w:t>input</w:t>
      </w:r>
      <w:r w:rsidRPr="00766328">
        <w:rPr>
          <w:rFonts w:ascii="Arial" w:eastAsia="Times New Roman" w:hAnsi="Arial" w:cs="Arial"/>
          <w:color w:val="888888"/>
          <w:sz w:val="21"/>
          <w:szCs w:val="21"/>
        </w:rPr>
        <w:t> element</w:t>
      </w:r>
    </w:p>
    <w:p w14:paraId="45694AB8" w14:textId="77777777" w:rsidR="00766328" w:rsidRPr="00766328" w:rsidRDefault="00766328" w:rsidP="00766328">
      <w:pPr>
        <w:numPr>
          <w:ilvl w:val="0"/>
          <w:numId w:val="15"/>
        </w:numPr>
        <w:shd w:val="clear" w:color="auto" w:fill="FFFFFF"/>
        <w:spacing w:before="100" w:beforeAutospacing="1" w:after="100" w:afterAutospacing="1" w:line="300" w:lineRule="atLeast"/>
        <w:rPr>
          <w:rFonts w:ascii="Arial" w:eastAsia="Times New Roman" w:hAnsi="Arial" w:cs="Arial"/>
          <w:color w:val="888888"/>
          <w:sz w:val="21"/>
          <w:szCs w:val="21"/>
        </w:rPr>
      </w:pPr>
      <w:r w:rsidRPr="00766328">
        <w:rPr>
          <w:rFonts w:ascii="Arial" w:eastAsia="Times New Roman" w:hAnsi="Arial" w:cs="Arial"/>
          <w:color w:val="008000"/>
          <w:sz w:val="21"/>
          <w:szCs w:val="21"/>
        </w:rPr>
        <w:t>form </w:t>
      </w:r>
      <w:proofErr w:type="spellStart"/>
      <w:proofErr w:type="gramStart"/>
      <w:r w:rsidRPr="00766328">
        <w:rPr>
          <w:rFonts w:ascii="Arial" w:eastAsia="Times New Roman" w:hAnsi="Arial" w:cs="Arial"/>
          <w:color w:val="800080"/>
          <w:sz w:val="21"/>
          <w:szCs w:val="21"/>
        </w:rPr>
        <w:t>input</w:t>
      </w:r>
      <w:r w:rsidRPr="00766328">
        <w:rPr>
          <w:rFonts w:ascii="Arial" w:eastAsia="Times New Roman" w:hAnsi="Arial" w:cs="Arial"/>
          <w:color w:val="888888"/>
          <w:sz w:val="21"/>
          <w:szCs w:val="21"/>
        </w:rPr>
        <w:t>:</w:t>
      </w:r>
      <w:r w:rsidRPr="00766328">
        <w:rPr>
          <w:rFonts w:ascii="Arial" w:eastAsia="Times New Roman" w:hAnsi="Arial" w:cs="Arial"/>
          <w:color w:val="FF0000"/>
          <w:sz w:val="21"/>
          <w:szCs w:val="21"/>
        </w:rPr>
        <w:t>nth</w:t>
      </w:r>
      <w:proofErr w:type="gramEnd"/>
      <w:r w:rsidRPr="00766328">
        <w:rPr>
          <w:rFonts w:ascii="Arial" w:eastAsia="Times New Roman" w:hAnsi="Arial" w:cs="Arial"/>
          <w:color w:val="FF0000"/>
          <w:sz w:val="21"/>
          <w:szCs w:val="21"/>
        </w:rPr>
        <w:t>-of-type</w:t>
      </w:r>
      <w:proofErr w:type="spellEnd"/>
      <w:r w:rsidRPr="00766328">
        <w:rPr>
          <w:rFonts w:ascii="Arial" w:eastAsia="Times New Roman" w:hAnsi="Arial" w:cs="Arial"/>
          <w:color w:val="FF0000"/>
          <w:sz w:val="21"/>
          <w:szCs w:val="21"/>
        </w:rPr>
        <w:t>(3)</w:t>
      </w:r>
      <w:r w:rsidRPr="00766328">
        <w:rPr>
          <w:rFonts w:ascii="Arial" w:eastAsia="Times New Roman" w:hAnsi="Arial" w:cs="Arial"/>
          <w:color w:val="888888"/>
          <w:sz w:val="21"/>
          <w:szCs w:val="21"/>
        </w:rPr>
        <w:t>   Selects the third </w:t>
      </w:r>
      <w:r w:rsidRPr="00766328">
        <w:rPr>
          <w:rFonts w:ascii="Arial" w:eastAsia="Times New Roman" w:hAnsi="Arial" w:cs="Arial"/>
          <w:b/>
          <w:bCs/>
          <w:color w:val="4E4E4E"/>
          <w:sz w:val="21"/>
          <w:szCs w:val="21"/>
        </w:rPr>
        <w:t>input</w:t>
      </w:r>
      <w:r w:rsidRPr="00766328">
        <w:rPr>
          <w:rFonts w:ascii="Arial" w:eastAsia="Times New Roman" w:hAnsi="Arial" w:cs="Arial"/>
          <w:color w:val="888888"/>
          <w:sz w:val="21"/>
          <w:szCs w:val="21"/>
        </w:rPr>
        <w:t> element</w:t>
      </w:r>
    </w:p>
    <w:p w14:paraId="73645CC4" w14:textId="77777777" w:rsidR="00766328" w:rsidRPr="00766328" w:rsidRDefault="00766328" w:rsidP="00766328">
      <w:pPr>
        <w:shd w:val="clear" w:color="auto" w:fill="FFFDDB"/>
        <w:spacing w:line="240" w:lineRule="auto"/>
        <w:rPr>
          <w:rFonts w:ascii="Arial" w:eastAsia="Times New Roman" w:hAnsi="Arial" w:cs="Arial"/>
          <w:color w:val="888888"/>
          <w:sz w:val="21"/>
          <w:szCs w:val="21"/>
        </w:rPr>
      </w:pPr>
      <w:proofErr w:type="gramStart"/>
      <w:r w:rsidRPr="00766328">
        <w:rPr>
          <w:rFonts w:ascii="Arial" w:eastAsia="Times New Roman" w:hAnsi="Arial" w:cs="Arial"/>
          <w:color w:val="888888"/>
          <w:sz w:val="21"/>
          <w:szCs w:val="21"/>
        </w:rPr>
        <w:t>Similarly</w:t>
      </w:r>
      <w:proofErr w:type="gramEnd"/>
      <w:r w:rsidRPr="00766328">
        <w:rPr>
          <w:rFonts w:ascii="Arial" w:eastAsia="Times New Roman" w:hAnsi="Arial" w:cs="Arial"/>
          <w:color w:val="888888"/>
          <w:sz w:val="21"/>
          <w:szCs w:val="21"/>
        </w:rPr>
        <w:br/>
      </w:r>
      <w:r w:rsidRPr="00766328">
        <w:rPr>
          <w:rFonts w:ascii="Arial" w:eastAsia="Times New Roman" w:hAnsi="Arial" w:cs="Arial"/>
          <w:b/>
          <w:bCs/>
          <w:color w:val="4E4E4E"/>
          <w:sz w:val="21"/>
          <w:szCs w:val="21"/>
        </w:rPr>
        <w:t>:first-of-type</w:t>
      </w:r>
      <w:r w:rsidRPr="00766328">
        <w:rPr>
          <w:rFonts w:ascii="Arial" w:eastAsia="Times New Roman" w:hAnsi="Arial" w:cs="Arial"/>
          <w:color w:val="888888"/>
          <w:sz w:val="21"/>
          <w:szCs w:val="21"/>
        </w:rPr>
        <w:t> can be used for selecting first sibling of the candidates </w:t>
      </w:r>
      <w:r w:rsidRPr="00766328">
        <w:rPr>
          <w:rFonts w:ascii="Arial" w:eastAsia="Times New Roman" w:hAnsi="Arial" w:cs="Arial"/>
          <w:color w:val="888888"/>
          <w:sz w:val="21"/>
          <w:szCs w:val="21"/>
        </w:rPr>
        <w:br/>
      </w:r>
      <w:r w:rsidRPr="00766328">
        <w:rPr>
          <w:rFonts w:ascii="Arial" w:eastAsia="Times New Roman" w:hAnsi="Arial" w:cs="Arial"/>
          <w:b/>
          <w:bCs/>
          <w:color w:val="4E4E4E"/>
          <w:sz w:val="21"/>
          <w:szCs w:val="21"/>
        </w:rPr>
        <w:t>:last-of-type </w:t>
      </w:r>
      <w:r w:rsidRPr="00766328">
        <w:rPr>
          <w:rFonts w:ascii="Arial" w:eastAsia="Times New Roman" w:hAnsi="Arial" w:cs="Arial"/>
          <w:color w:val="888888"/>
          <w:sz w:val="21"/>
          <w:szCs w:val="21"/>
        </w:rPr>
        <w:t>can be used for selecting last sibling of the candidates </w:t>
      </w:r>
      <w:r w:rsidRPr="00766328">
        <w:rPr>
          <w:rFonts w:ascii="Arial" w:eastAsia="Times New Roman" w:hAnsi="Arial" w:cs="Arial"/>
          <w:color w:val="888888"/>
          <w:sz w:val="21"/>
          <w:szCs w:val="21"/>
        </w:rPr>
        <w:br/>
      </w:r>
      <w:r w:rsidRPr="00766328">
        <w:rPr>
          <w:rFonts w:ascii="Arial" w:eastAsia="Times New Roman" w:hAnsi="Arial" w:cs="Arial"/>
          <w:b/>
          <w:bCs/>
          <w:color w:val="4E4E4E"/>
          <w:sz w:val="21"/>
          <w:szCs w:val="21"/>
        </w:rPr>
        <w:t>:only-of-type </w:t>
      </w:r>
      <w:r w:rsidRPr="00766328">
        <w:rPr>
          <w:rFonts w:ascii="Arial" w:eastAsia="Times New Roman" w:hAnsi="Arial" w:cs="Arial"/>
          <w:color w:val="888888"/>
          <w:sz w:val="21"/>
          <w:szCs w:val="21"/>
        </w:rPr>
        <w:t>can be used for selecting an element that has no siblings with the same expanded element name.</w:t>
      </w:r>
    </w:p>
    <w:p w14:paraId="6C47C8EE" w14:textId="77777777" w:rsidR="00766328" w:rsidRPr="00766328" w:rsidRDefault="00766328" w:rsidP="00766328">
      <w:pPr>
        <w:shd w:val="clear" w:color="auto" w:fill="E2F2CB"/>
        <w:spacing w:before="150" w:line="600" w:lineRule="atLeast"/>
        <w:outlineLvl w:val="1"/>
        <w:rPr>
          <w:rFonts w:ascii="Arial" w:eastAsia="Times New Roman" w:hAnsi="Arial" w:cs="Arial"/>
          <w:b/>
          <w:bCs/>
          <w:color w:val="4E4E4E"/>
          <w:sz w:val="36"/>
          <w:szCs w:val="36"/>
        </w:rPr>
      </w:pPr>
      <w:r w:rsidRPr="00766328">
        <w:rPr>
          <w:rFonts w:ascii="Arial" w:eastAsia="Times New Roman" w:hAnsi="Arial" w:cs="Arial"/>
          <w:b/>
          <w:bCs/>
          <w:color w:val="4E4E4E"/>
          <w:sz w:val="36"/>
          <w:szCs w:val="36"/>
        </w:rPr>
        <w:t>Locating First Sibling</w:t>
      </w:r>
    </w:p>
    <w:p w14:paraId="18F44AE0" w14:textId="77777777" w:rsidR="00766328" w:rsidRPr="00766328" w:rsidRDefault="00766328" w:rsidP="00766328">
      <w:pPr>
        <w:shd w:val="clear" w:color="auto" w:fill="FFFFFF"/>
        <w:spacing w:after="150" w:line="240" w:lineRule="auto"/>
        <w:rPr>
          <w:rFonts w:ascii="Arial" w:eastAsia="Times New Roman" w:hAnsi="Arial" w:cs="Arial"/>
          <w:color w:val="888888"/>
          <w:sz w:val="21"/>
          <w:szCs w:val="21"/>
        </w:rPr>
      </w:pPr>
      <w:r w:rsidRPr="00766328">
        <w:rPr>
          <w:rFonts w:ascii="Arial" w:eastAsia="Times New Roman" w:hAnsi="Arial" w:cs="Arial"/>
          <w:color w:val="888888"/>
          <w:sz w:val="21"/>
          <w:szCs w:val="21"/>
        </w:rPr>
        <w:t>Following can be used for locating the first element from list of siblings. </w:t>
      </w:r>
    </w:p>
    <w:p w14:paraId="6EE922F4" w14:textId="77777777" w:rsidR="00766328" w:rsidRPr="00766328" w:rsidRDefault="00766328" w:rsidP="00766328">
      <w:pPr>
        <w:shd w:val="clear" w:color="auto" w:fill="FFFFFF"/>
        <w:spacing w:after="150" w:line="240" w:lineRule="auto"/>
        <w:rPr>
          <w:rFonts w:ascii="Arial" w:eastAsia="Times New Roman" w:hAnsi="Arial" w:cs="Arial"/>
          <w:color w:val="888888"/>
          <w:sz w:val="21"/>
          <w:szCs w:val="21"/>
        </w:rPr>
      </w:pPr>
      <w:r w:rsidRPr="00766328">
        <w:rPr>
          <w:rFonts w:ascii="Arial" w:eastAsia="Times New Roman" w:hAnsi="Arial" w:cs="Arial"/>
          <w:b/>
          <w:bCs/>
          <w:color w:val="4E4E4E"/>
          <w:sz w:val="21"/>
          <w:szCs w:val="21"/>
        </w:rPr>
        <w:t>Syntax:</w:t>
      </w:r>
    </w:p>
    <w:p w14:paraId="00EED199" w14:textId="77777777" w:rsidR="00766328" w:rsidRPr="00766328" w:rsidRDefault="00766328" w:rsidP="00766328">
      <w:pPr>
        <w:shd w:val="clear" w:color="auto" w:fill="FFFFFF"/>
        <w:spacing w:after="150" w:line="240" w:lineRule="auto"/>
        <w:rPr>
          <w:rFonts w:ascii="Arial" w:eastAsia="Times New Roman" w:hAnsi="Arial" w:cs="Arial"/>
          <w:color w:val="888888"/>
          <w:sz w:val="21"/>
          <w:szCs w:val="21"/>
        </w:rPr>
      </w:pPr>
      <w:r w:rsidRPr="00766328">
        <w:rPr>
          <w:rFonts w:ascii="Consolas" w:eastAsia="Times New Roman" w:hAnsi="Consolas" w:cs="Courier New"/>
          <w:color w:val="008000"/>
          <w:sz w:val="18"/>
          <w:szCs w:val="18"/>
          <w:bdr w:val="single" w:sz="6" w:space="2" w:color="E1E1E8" w:frame="1"/>
          <w:shd w:val="clear" w:color="auto" w:fill="F7F7F9"/>
        </w:rPr>
        <w:t>CSS-of-Context-Element</w:t>
      </w:r>
      <w:r w:rsidRPr="00766328">
        <w:rPr>
          <w:rFonts w:ascii="Consolas" w:eastAsia="Times New Roman" w:hAnsi="Consolas" w:cs="Courier New"/>
          <w:color w:val="DD1144"/>
          <w:sz w:val="18"/>
          <w:szCs w:val="18"/>
          <w:bdr w:val="single" w:sz="6" w:space="2" w:color="E1E1E8" w:frame="1"/>
          <w:shd w:val="clear" w:color="auto" w:fill="F7F7F9"/>
        </w:rPr>
        <w:t>&lt;space&gt;</w:t>
      </w:r>
      <w:proofErr w:type="spellStart"/>
      <w:proofErr w:type="gramStart"/>
      <w:r w:rsidRPr="00766328">
        <w:rPr>
          <w:rFonts w:ascii="Consolas" w:eastAsia="Times New Roman" w:hAnsi="Consolas" w:cs="Courier New"/>
          <w:color w:val="800080"/>
          <w:sz w:val="18"/>
          <w:szCs w:val="18"/>
          <w:bdr w:val="single" w:sz="6" w:space="2" w:color="E1E1E8" w:frame="1"/>
          <w:shd w:val="clear" w:color="auto" w:fill="F7F7F9"/>
        </w:rPr>
        <w:t>Element</w:t>
      </w:r>
      <w:r w:rsidRPr="00766328">
        <w:rPr>
          <w:rFonts w:ascii="Consolas" w:eastAsia="Times New Roman" w:hAnsi="Consolas" w:cs="Courier New"/>
          <w:color w:val="DD1144"/>
          <w:sz w:val="18"/>
          <w:szCs w:val="18"/>
          <w:bdr w:val="single" w:sz="6" w:space="2" w:color="E1E1E8" w:frame="1"/>
          <w:shd w:val="clear" w:color="auto" w:fill="F7F7F9"/>
        </w:rPr>
        <w:t>:</w:t>
      </w:r>
      <w:r w:rsidRPr="00766328">
        <w:rPr>
          <w:rFonts w:ascii="Consolas" w:eastAsia="Times New Roman" w:hAnsi="Consolas" w:cs="Courier New"/>
          <w:color w:val="FF0000"/>
          <w:sz w:val="18"/>
          <w:szCs w:val="18"/>
          <w:bdr w:val="single" w:sz="6" w:space="2" w:color="E1E1E8" w:frame="1"/>
          <w:shd w:val="clear" w:color="auto" w:fill="F7F7F9"/>
        </w:rPr>
        <w:t>first</w:t>
      </w:r>
      <w:proofErr w:type="gramEnd"/>
      <w:r w:rsidRPr="00766328">
        <w:rPr>
          <w:rFonts w:ascii="Consolas" w:eastAsia="Times New Roman" w:hAnsi="Consolas" w:cs="Courier New"/>
          <w:color w:val="FF0000"/>
          <w:sz w:val="18"/>
          <w:szCs w:val="18"/>
          <w:bdr w:val="single" w:sz="6" w:space="2" w:color="E1E1E8" w:frame="1"/>
          <w:shd w:val="clear" w:color="auto" w:fill="F7F7F9"/>
        </w:rPr>
        <w:t>-child</w:t>
      </w:r>
      <w:proofErr w:type="spellEnd"/>
      <w:r w:rsidRPr="00766328">
        <w:rPr>
          <w:rFonts w:ascii="Arial" w:eastAsia="Times New Roman" w:hAnsi="Arial" w:cs="Arial"/>
          <w:color w:val="888888"/>
          <w:sz w:val="21"/>
          <w:szCs w:val="21"/>
        </w:rPr>
        <w:br/>
      </w:r>
      <w:r w:rsidRPr="00766328">
        <w:rPr>
          <w:rFonts w:ascii="Consolas" w:eastAsia="Times New Roman" w:hAnsi="Consolas" w:cs="Courier New"/>
          <w:color w:val="008000"/>
          <w:sz w:val="18"/>
          <w:szCs w:val="18"/>
          <w:bdr w:val="single" w:sz="6" w:space="2" w:color="E1E1E8" w:frame="1"/>
          <w:shd w:val="clear" w:color="auto" w:fill="F7F7F9"/>
        </w:rPr>
        <w:t>CSS-of-Context-Element</w:t>
      </w:r>
      <w:r w:rsidRPr="00766328">
        <w:rPr>
          <w:rFonts w:ascii="Consolas" w:eastAsia="Times New Roman" w:hAnsi="Consolas" w:cs="Courier New"/>
          <w:color w:val="DD1144"/>
          <w:sz w:val="18"/>
          <w:szCs w:val="18"/>
          <w:bdr w:val="single" w:sz="6" w:space="2" w:color="E1E1E8" w:frame="1"/>
          <w:shd w:val="clear" w:color="auto" w:fill="F7F7F9"/>
        </w:rPr>
        <w:t>&gt;</w:t>
      </w:r>
      <w:proofErr w:type="spellStart"/>
      <w:r w:rsidRPr="00766328">
        <w:rPr>
          <w:rFonts w:ascii="Consolas" w:eastAsia="Times New Roman" w:hAnsi="Consolas" w:cs="Courier New"/>
          <w:color w:val="800080"/>
          <w:sz w:val="18"/>
          <w:szCs w:val="18"/>
          <w:bdr w:val="single" w:sz="6" w:space="2" w:color="E1E1E8" w:frame="1"/>
          <w:shd w:val="clear" w:color="auto" w:fill="F7F7F9"/>
        </w:rPr>
        <w:t>Element</w:t>
      </w:r>
      <w:r w:rsidRPr="00766328">
        <w:rPr>
          <w:rFonts w:ascii="Consolas" w:eastAsia="Times New Roman" w:hAnsi="Consolas" w:cs="Courier New"/>
          <w:color w:val="DD1144"/>
          <w:sz w:val="18"/>
          <w:szCs w:val="18"/>
          <w:bdr w:val="single" w:sz="6" w:space="2" w:color="E1E1E8" w:frame="1"/>
          <w:shd w:val="clear" w:color="auto" w:fill="F7F7F9"/>
        </w:rPr>
        <w:t>:</w:t>
      </w:r>
      <w:r w:rsidRPr="00766328">
        <w:rPr>
          <w:rFonts w:ascii="Consolas" w:eastAsia="Times New Roman" w:hAnsi="Consolas" w:cs="Courier New"/>
          <w:color w:val="FF0000"/>
          <w:sz w:val="18"/>
          <w:szCs w:val="18"/>
          <w:bdr w:val="single" w:sz="6" w:space="2" w:color="E1E1E8" w:frame="1"/>
          <w:shd w:val="clear" w:color="auto" w:fill="F7F7F9"/>
        </w:rPr>
        <w:t>first-child</w:t>
      </w:r>
      <w:proofErr w:type="spellEnd"/>
    </w:p>
    <w:p w14:paraId="64EB7DDF" w14:textId="2DA01649" w:rsidR="00766328" w:rsidRPr="00766328" w:rsidRDefault="00766328" w:rsidP="00766328">
      <w:pPr>
        <w:shd w:val="clear" w:color="auto" w:fill="FFFFFF"/>
        <w:spacing w:after="150" w:line="240" w:lineRule="auto"/>
        <w:rPr>
          <w:rFonts w:ascii="Arial" w:eastAsia="Times New Roman" w:hAnsi="Arial" w:cs="Arial"/>
          <w:color w:val="888888"/>
          <w:sz w:val="21"/>
          <w:szCs w:val="21"/>
        </w:rPr>
      </w:pPr>
      <w:r w:rsidRPr="00766328">
        <w:rPr>
          <w:rFonts w:ascii="Arial" w:eastAsia="Times New Roman" w:hAnsi="Arial" w:cs="Arial"/>
          <w:noProof/>
          <w:color w:val="888888"/>
          <w:sz w:val="21"/>
          <w:szCs w:val="21"/>
        </w:rPr>
        <w:drawing>
          <wp:inline distT="0" distB="0" distL="0" distR="0" wp14:anchorId="5D35D753" wp14:editId="3D136F42">
            <wp:extent cx="4895850" cy="1981200"/>
            <wp:effectExtent l="0" t="0" r="0" b="0"/>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95850" cy="1981200"/>
                    </a:xfrm>
                    <a:prstGeom prst="rect">
                      <a:avLst/>
                    </a:prstGeom>
                    <a:noFill/>
                    <a:ln>
                      <a:noFill/>
                    </a:ln>
                  </pic:spPr>
                </pic:pic>
              </a:graphicData>
            </a:graphic>
          </wp:inline>
        </w:drawing>
      </w:r>
    </w:p>
    <w:p w14:paraId="3948C30F" w14:textId="77777777" w:rsidR="00766328" w:rsidRPr="00766328" w:rsidRDefault="00766328" w:rsidP="00766328">
      <w:pPr>
        <w:shd w:val="clear" w:color="auto" w:fill="FFFFFF"/>
        <w:spacing w:after="150" w:line="240" w:lineRule="auto"/>
        <w:rPr>
          <w:rFonts w:ascii="Arial" w:eastAsia="Times New Roman" w:hAnsi="Arial" w:cs="Arial"/>
          <w:color w:val="888888"/>
          <w:sz w:val="21"/>
          <w:szCs w:val="21"/>
        </w:rPr>
      </w:pPr>
      <w:proofErr w:type="gramStart"/>
      <w:r w:rsidRPr="00766328">
        <w:rPr>
          <w:rFonts w:ascii="Arial" w:eastAsia="Times New Roman" w:hAnsi="Arial" w:cs="Arial"/>
          <w:b/>
          <w:bCs/>
          <w:color w:val="4E4E4E"/>
          <w:sz w:val="21"/>
          <w:szCs w:val="21"/>
        </w:rPr>
        <w:t>Examples :</w:t>
      </w:r>
      <w:proofErr w:type="gramEnd"/>
    </w:p>
    <w:p w14:paraId="376FDCBC" w14:textId="77777777" w:rsidR="00766328" w:rsidRPr="00766328" w:rsidRDefault="00766328" w:rsidP="00766328">
      <w:pPr>
        <w:shd w:val="clear" w:color="auto" w:fill="FFFFFF"/>
        <w:spacing w:after="150" w:line="240" w:lineRule="auto"/>
        <w:rPr>
          <w:rFonts w:ascii="Arial" w:eastAsia="Times New Roman" w:hAnsi="Arial" w:cs="Arial"/>
          <w:color w:val="888888"/>
          <w:sz w:val="21"/>
          <w:szCs w:val="21"/>
        </w:rPr>
      </w:pPr>
      <w:r w:rsidRPr="00766328">
        <w:rPr>
          <w:rFonts w:ascii="Arial" w:eastAsia="Times New Roman" w:hAnsi="Arial" w:cs="Arial"/>
          <w:color w:val="888888"/>
          <w:sz w:val="21"/>
          <w:szCs w:val="21"/>
        </w:rPr>
        <w:t xml:space="preserve">In following </w:t>
      </w:r>
      <w:proofErr w:type="gramStart"/>
      <w:r w:rsidRPr="00766328">
        <w:rPr>
          <w:rFonts w:ascii="Arial" w:eastAsia="Times New Roman" w:hAnsi="Arial" w:cs="Arial"/>
          <w:color w:val="888888"/>
          <w:sz w:val="21"/>
          <w:szCs w:val="21"/>
        </w:rPr>
        <w:t>examples</w:t>
      </w:r>
      <w:proofErr w:type="gramEnd"/>
      <w:r w:rsidRPr="00766328">
        <w:rPr>
          <w:rFonts w:ascii="Arial" w:eastAsia="Times New Roman" w:hAnsi="Arial" w:cs="Arial"/>
          <w:color w:val="888888"/>
          <w:sz w:val="21"/>
          <w:szCs w:val="21"/>
        </w:rPr>
        <w:t xml:space="preserve"> we select username input field distinctly from available three candidate elements. </w:t>
      </w:r>
    </w:p>
    <w:p w14:paraId="5973DA4F" w14:textId="77777777" w:rsidR="00766328" w:rsidRPr="00766328" w:rsidRDefault="00766328" w:rsidP="00766328">
      <w:pPr>
        <w:numPr>
          <w:ilvl w:val="0"/>
          <w:numId w:val="16"/>
        </w:numPr>
        <w:shd w:val="clear" w:color="auto" w:fill="FFFFFF"/>
        <w:spacing w:before="100" w:beforeAutospacing="1" w:after="100" w:afterAutospacing="1" w:line="300" w:lineRule="atLeast"/>
        <w:ind w:left="1095"/>
        <w:rPr>
          <w:rFonts w:ascii="Arial" w:eastAsia="Times New Roman" w:hAnsi="Arial" w:cs="Arial"/>
          <w:color w:val="888888"/>
          <w:sz w:val="21"/>
          <w:szCs w:val="21"/>
        </w:rPr>
      </w:pPr>
      <w:r w:rsidRPr="00766328">
        <w:rPr>
          <w:rFonts w:ascii="Arial" w:eastAsia="Times New Roman" w:hAnsi="Arial" w:cs="Arial"/>
          <w:color w:val="800080"/>
          <w:sz w:val="21"/>
          <w:szCs w:val="21"/>
        </w:rPr>
        <w:t>form&gt;div&gt;</w:t>
      </w:r>
      <w:proofErr w:type="spellStart"/>
      <w:proofErr w:type="gramStart"/>
      <w:r w:rsidRPr="00766328">
        <w:rPr>
          <w:rFonts w:ascii="Arial" w:eastAsia="Times New Roman" w:hAnsi="Arial" w:cs="Arial"/>
          <w:color w:val="800080"/>
          <w:sz w:val="21"/>
          <w:szCs w:val="21"/>
        </w:rPr>
        <w:t>input:</w:t>
      </w:r>
      <w:r w:rsidRPr="00766328">
        <w:rPr>
          <w:rFonts w:ascii="Arial" w:eastAsia="Times New Roman" w:hAnsi="Arial" w:cs="Arial"/>
          <w:color w:val="FF0000"/>
          <w:sz w:val="21"/>
          <w:szCs w:val="21"/>
        </w:rPr>
        <w:t>first</w:t>
      </w:r>
      <w:proofErr w:type="gramEnd"/>
      <w:r w:rsidRPr="00766328">
        <w:rPr>
          <w:rFonts w:ascii="Arial" w:eastAsia="Times New Roman" w:hAnsi="Arial" w:cs="Arial"/>
          <w:color w:val="FF0000"/>
          <w:sz w:val="21"/>
          <w:szCs w:val="21"/>
        </w:rPr>
        <w:t>-child</w:t>
      </w:r>
      <w:proofErr w:type="spellEnd"/>
    </w:p>
    <w:p w14:paraId="4C8AE383" w14:textId="77777777" w:rsidR="00766328" w:rsidRPr="00766328" w:rsidRDefault="00766328" w:rsidP="00766328">
      <w:pPr>
        <w:numPr>
          <w:ilvl w:val="0"/>
          <w:numId w:val="16"/>
        </w:numPr>
        <w:shd w:val="clear" w:color="auto" w:fill="FFFFFF"/>
        <w:spacing w:before="100" w:beforeAutospacing="1" w:after="100" w:afterAutospacing="1" w:line="300" w:lineRule="atLeast"/>
        <w:ind w:left="1095"/>
        <w:rPr>
          <w:rFonts w:ascii="Arial" w:eastAsia="Times New Roman" w:hAnsi="Arial" w:cs="Arial"/>
          <w:color w:val="888888"/>
          <w:sz w:val="21"/>
          <w:szCs w:val="21"/>
        </w:rPr>
      </w:pPr>
      <w:r w:rsidRPr="00766328">
        <w:rPr>
          <w:rFonts w:ascii="Arial" w:eastAsia="Times New Roman" w:hAnsi="Arial" w:cs="Arial"/>
          <w:color w:val="800080"/>
          <w:sz w:val="21"/>
          <w:szCs w:val="21"/>
        </w:rPr>
        <w:t xml:space="preserve">form </w:t>
      </w:r>
      <w:proofErr w:type="spellStart"/>
      <w:proofErr w:type="gramStart"/>
      <w:r w:rsidRPr="00766328">
        <w:rPr>
          <w:rFonts w:ascii="Arial" w:eastAsia="Times New Roman" w:hAnsi="Arial" w:cs="Arial"/>
          <w:color w:val="800080"/>
          <w:sz w:val="21"/>
          <w:szCs w:val="21"/>
        </w:rPr>
        <w:t>input:</w:t>
      </w:r>
      <w:r w:rsidRPr="00766328">
        <w:rPr>
          <w:rFonts w:ascii="Arial" w:eastAsia="Times New Roman" w:hAnsi="Arial" w:cs="Arial"/>
          <w:color w:val="FF0000"/>
          <w:sz w:val="21"/>
          <w:szCs w:val="21"/>
        </w:rPr>
        <w:t>first</w:t>
      </w:r>
      <w:proofErr w:type="gramEnd"/>
      <w:r w:rsidRPr="00766328">
        <w:rPr>
          <w:rFonts w:ascii="Arial" w:eastAsia="Times New Roman" w:hAnsi="Arial" w:cs="Arial"/>
          <w:color w:val="FF0000"/>
          <w:sz w:val="21"/>
          <w:szCs w:val="21"/>
        </w:rPr>
        <w:t>-child</w:t>
      </w:r>
      <w:proofErr w:type="spellEnd"/>
    </w:p>
    <w:p w14:paraId="0746F821" w14:textId="77777777" w:rsidR="00766328" w:rsidRPr="00766328" w:rsidRDefault="00766328" w:rsidP="00766328">
      <w:pPr>
        <w:shd w:val="clear" w:color="auto" w:fill="E2F2CB"/>
        <w:spacing w:before="150" w:line="600" w:lineRule="atLeast"/>
        <w:outlineLvl w:val="1"/>
        <w:rPr>
          <w:rFonts w:ascii="Arial" w:eastAsia="Times New Roman" w:hAnsi="Arial" w:cs="Arial"/>
          <w:b/>
          <w:bCs/>
          <w:color w:val="4E4E4E"/>
          <w:sz w:val="36"/>
          <w:szCs w:val="36"/>
        </w:rPr>
      </w:pPr>
      <w:r w:rsidRPr="00766328">
        <w:rPr>
          <w:rFonts w:ascii="Arial" w:eastAsia="Times New Roman" w:hAnsi="Arial" w:cs="Arial"/>
          <w:b/>
          <w:bCs/>
          <w:color w:val="4E4E4E"/>
          <w:sz w:val="36"/>
          <w:szCs w:val="36"/>
        </w:rPr>
        <w:t>Locating Last Sibling</w:t>
      </w:r>
    </w:p>
    <w:p w14:paraId="48A9ADCE" w14:textId="77777777" w:rsidR="00766328" w:rsidRPr="00766328" w:rsidRDefault="00766328" w:rsidP="00766328">
      <w:pPr>
        <w:shd w:val="clear" w:color="auto" w:fill="FFFFFF"/>
        <w:spacing w:after="150" w:line="240" w:lineRule="auto"/>
        <w:rPr>
          <w:rFonts w:ascii="Arial" w:eastAsia="Times New Roman" w:hAnsi="Arial" w:cs="Arial"/>
          <w:color w:val="888888"/>
          <w:sz w:val="21"/>
          <w:szCs w:val="21"/>
        </w:rPr>
      </w:pPr>
      <w:r w:rsidRPr="00766328">
        <w:rPr>
          <w:rFonts w:ascii="Arial" w:eastAsia="Times New Roman" w:hAnsi="Arial" w:cs="Arial"/>
          <w:color w:val="888888"/>
          <w:sz w:val="21"/>
          <w:szCs w:val="21"/>
        </w:rPr>
        <w:t xml:space="preserve">You can </w:t>
      </w:r>
      <w:proofErr w:type="gramStart"/>
      <w:r w:rsidRPr="00766328">
        <w:rPr>
          <w:rFonts w:ascii="Arial" w:eastAsia="Times New Roman" w:hAnsi="Arial" w:cs="Arial"/>
          <w:color w:val="888888"/>
          <w:sz w:val="21"/>
          <w:szCs w:val="21"/>
        </w:rPr>
        <w:t>use :</w:t>
      </w:r>
      <w:r w:rsidRPr="00766328">
        <w:rPr>
          <w:rFonts w:ascii="Arial" w:eastAsia="Times New Roman" w:hAnsi="Arial" w:cs="Arial"/>
          <w:color w:val="FF0000"/>
          <w:sz w:val="21"/>
          <w:szCs w:val="21"/>
        </w:rPr>
        <w:t>last</w:t>
      </w:r>
      <w:proofErr w:type="gramEnd"/>
      <w:r w:rsidRPr="00766328">
        <w:rPr>
          <w:rFonts w:ascii="Arial" w:eastAsia="Times New Roman" w:hAnsi="Arial" w:cs="Arial"/>
          <w:color w:val="FF0000"/>
          <w:sz w:val="21"/>
          <w:szCs w:val="21"/>
        </w:rPr>
        <w:t>-child </w:t>
      </w:r>
      <w:r w:rsidRPr="00766328">
        <w:rPr>
          <w:rFonts w:ascii="Arial" w:eastAsia="Times New Roman" w:hAnsi="Arial" w:cs="Arial"/>
          <w:color w:val="888888"/>
          <w:sz w:val="21"/>
          <w:szCs w:val="21"/>
        </w:rPr>
        <w:t>to locate a last element from a list of siblings. </w:t>
      </w:r>
    </w:p>
    <w:p w14:paraId="307D8AEF" w14:textId="77777777" w:rsidR="00766328" w:rsidRPr="00766328" w:rsidRDefault="00766328" w:rsidP="00766328">
      <w:pPr>
        <w:shd w:val="clear" w:color="auto" w:fill="FFFFFF"/>
        <w:spacing w:after="150" w:line="240" w:lineRule="auto"/>
        <w:rPr>
          <w:rFonts w:ascii="Arial" w:eastAsia="Times New Roman" w:hAnsi="Arial" w:cs="Arial"/>
          <w:color w:val="888888"/>
          <w:sz w:val="21"/>
          <w:szCs w:val="21"/>
        </w:rPr>
      </w:pPr>
      <w:proofErr w:type="gramStart"/>
      <w:r w:rsidRPr="00766328">
        <w:rPr>
          <w:rFonts w:ascii="Arial" w:eastAsia="Times New Roman" w:hAnsi="Arial" w:cs="Arial"/>
          <w:b/>
          <w:bCs/>
          <w:color w:val="4E4E4E"/>
          <w:sz w:val="21"/>
          <w:szCs w:val="21"/>
        </w:rPr>
        <w:t>Syntax :</w:t>
      </w:r>
      <w:proofErr w:type="gramEnd"/>
    </w:p>
    <w:p w14:paraId="5B47B728" w14:textId="77777777" w:rsidR="00766328" w:rsidRPr="00766328" w:rsidRDefault="00766328" w:rsidP="00766328">
      <w:pPr>
        <w:shd w:val="clear" w:color="auto" w:fill="FFFFFF"/>
        <w:spacing w:after="150" w:line="240" w:lineRule="auto"/>
        <w:rPr>
          <w:rFonts w:ascii="Arial" w:eastAsia="Times New Roman" w:hAnsi="Arial" w:cs="Arial"/>
          <w:color w:val="888888"/>
          <w:sz w:val="21"/>
          <w:szCs w:val="21"/>
        </w:rPr>
      </w:pPr>
      <w:r w:rsidRPr="00766328">
        <w:rPr>
          <w:rFonts w:ascii="Consolas" w:eastAsia="Times New Roman" w:hAnsi="Consolas" w:cs="Courier New"/>
          <w:color w:val="008000"/>
          <w:sz w:val="18"/>
          <w:szCs w:val="18"/>
          <w:bdr w:val="single" w:sz="6" w:space="2" w:color="E1E1E8" w:frame="1"/>
          <w:shd w:val="clear" w:color="auto" w:fill="F7F7F9"/>
        </w:rPr>
        <w:t>CSS-of-Parent-Element</w:t>
      </w:r>
      <w:r w:rsidRPr="00766328">
        <w:rPr>
          <w:rFonts w:ascii="Consolas" w:eastAsia="Times New Roman" w:hAnsi="Consolas" w:cs="Courier New"/>
          <w:color w:val="DD1144"/>
          <w:sz w:val="18"/>
          <w:szCs w:val="18"/>
          <w:bdr w:val="single" w:sz="6" w:space="2" w:color="E1E1E8" w:frame="1"/>
          <w:shd w:val="clear" w:color="auto" w:fill="F7F7F9"/>
        </w:rPr>
        <w:t>&lt;space&gt;</w:t>
      </w:r>
      <w:r w:rsidRPr="00766328">
        <w:rPr>
          <w:rFonts w:ascii="Consolas" w:eastAsia="Times New Roman" w:hAnsi="Consolas" w:cs="Courier New"/>
          <w:color w:val="800080"/>
          <w:sz w:val="18"/>
          <w:szCs w:val="18"/>
          <w:bdr w:val="single" w:sz="6" w:space="2" w:color="E1E1E8" w:frame="1"/>
          <w:shd w:val="clear" w:color="auto" w:fill="F7F7F9"/>
        </w:rPr>
        <w:t>Element</w:t>
      </w:r>
      <w:proofErr w:type="gramStart"/>
      <w:r w:rsidRPr="00766328">
        <w:rPr>
          <w:rFonts w:ascii="Consolas" w:eastAsia="Times New Roman" w:hAnsi="Consolas" w:cs="Courier New"/>
          <w:color w:val="DD1144"/>
          <w:sz w:val="18"/>
          <w:szCs w:val="18"/>
          <w:bdr w:val="single" w:sz="6" w:space="2" w:color="E1E1E8" w:frame="1"/>
          <w:shd w:val="clear" w:color="auto" w:fill="F7F7F9"/>
        </w:rPr>
        <w:t>&gt;:</w:t>
      </w:r>
      <w:r w:rsidRPr="00766328">
        <w:rPr>
          <w:rFonts w:ascii="Consolas" w:eastAsia="Times New Roman" w:hAnsi="Consolas" w:cs="Courier New"/>
          <w:color w:val="FF0000"/>
          <w:sz w:val="18"/>
          <w:szCs w:val="18"/>
          <w:bdr w:val="single" w:sz="6" w:space="2" w:color="E1E1E8" w:frame="1"/>
          <w:shd w:val="clear" w:color="auto" w:fill="F7F7F9"/>
        </w:rPr>
        <w:t>last</w:t>
      </w:r>
      <w:proofErr w:type="gramEnd"/>
      <w:r w:rsidRPr="00766328">
        <w:rPr>
          <w:rFonts w:ascii="Consolas" w:eastAsia="Times New Roman" w:hAnsi="Consolas" w:cs="Courier New"/>
          <w:color w:val="FF0000"/>
          <w:sz w:val="18"/>
          <w:szCs w:val="18"/>
          <w:bdr w:val="single" w:sz="6" w:space="2" w:color="E1E1E8" w:frame="1"/>
          <w:shd w:val="clear" w:color="auto" w:fill="F7F7F9"/>
        </w:rPr>
        <w:t>-child</w:t>
      </w:r>
      <w:r w:rsidRPr="00766328">
        <w:rPr>
          <w:rFonts w:ascii="Arial" w:eastAsia="Times New Roman" w:hAnsi="Arial" w:cs="Arial"/>
          <w:color w:val="888888"/>
          <w:sz w:val="21"/>
          <w:szCs w:val="21"/>
        </w:rPr>
        <w:br/>
      </w:r>
      <w:r w:rsidRPr="00766328">
        <w:rPr>
          <w:rFonts w:ascii="Consolas" w:eastAsia="Times New Roman" w:hAnsi="Consolas" w:cs="Courier New"/>
          <w:color w:val="008000"/>
          <w:sz w:val="18"/>
          <w:szCs w:val="18"/>
          <w:bdr w:val="single" w:sz="6" w:space="2" w:color="E1E1E8" w:frame="1"/>
          <w:shd w:val="clear" w:color="auto" w:fill="F7F7F9"/>
        </w:rPr>
        <w:t>CSS-of-Parent-Element</w:t>
      </w:r>
      <w:r w:rsidRPr="00766328">
        <w:rPr>
          <w:rFonts w:ascii="Consolas" w:eastAsia="Times New Roman" w:hAnsi="Consolas" w:cs="Courier New"/>
          <w:color w:val="DD1144"/>
          <w:sz w:val="18"/>
          <w:szCs w:val="18"/>
          <w:bdr w:val="single" w:sz="6" w:space="2" w:color="E1E1E8" w:frame="1"/>
          <w:shd w:val="clear" w:color="auto" w:fill="F7F7F9"/>
        </w:rPr>
        <w:t>&gt;&gt;</w:t>
      </w:r>
      <w:r w:rsidRPr="00766328">
        <w:rPr>
          <w:rFonts w:ascii="Consolas" w:eastAsia="Times New Roman" w:hAnsi="Consolas" w:cs="Courier New"/>
          <w:color w:val="800080"/>
          <w:sz w:val="18"/>
          <w:szCs w:val="18"/>
          <w:bdr w:val="single" w:sz="6" w:space="2" w:color="E1E1E8" w:frame="1"/>
          <w:shd w:val="clear" w:color="auto" w:fill="F7F7F9"/>
        </w:rPr>
        <w:t>Element</w:t>
      </w:r>
      <w:r w:rsidRPr="00766328">
        <w:rPr>
          <w:rFonts w:ascii="Consolas" w:eastAsia="Times New Roman" w:hAnsi="Consolas" w:cs="Courier New"/>
          <w:color w:val="DD1144"/>
          <w:sz w:val="18"/>
          <w:szCs w:val="18"/>
          <w:bdr w:val="single" w:sz="6" w:space="2" w:color="E1E1E8" w:frame="1"/>
          <w:shd w:val="clear" w:color="auto" w:fill="F7F7F9"/>
        </w:rPr>
        <w:t>&gt;:</w:t>
      </w:r>
      <w:r w:rsidRPr="00766328">
        <w:rPr>
          <w:rFonts w:ascii="Consolas" w:eastAsia="Times New Roman" w:hAnsi="Consolas" w:cs="Courier New"/>
          <w:color w:val="FF0000"/>
          <w:sz w:val="18"/>
          <w:szCs w:val="18"/>
          <w:bdr w:val="single" w:sz="6" w:space="2" w:color="E1E1E8" w:frame="1"/>
          <w:shd w:val="clear" w:color="auto" w:fill="F7F7F9"/>
        </w:rPr>
        <w:t>last-child</w:t>
      </w:r>
    </w:p>
    <w:p w14:paraId="694A6C8B" w14:textId="7DBE446A" w:rsidR="00766328" w:rsidRPr="00766328" w:rsidRDefault="00766328" w:rsidP="00766328">
      <w:pPr>
        <w:shd w:val="clear" w:color="auto" w:fill="FFFFFF"/>
        <w:spacing w:after="150" w:line="240" w:lineRule="auto"/>
        <w:rPr>
          <w:rFonts w:ascii="Arial" w:eastAsia="Times New Roman" w:hAnsi="Arial" w:cs="Arial"/>
          <w:color w:val="888888"/>
          <w:sz w:val="21"/>
          <w:szCs w:val="21"/>
        </w:rPr>
      </w:pPr>
      <w:r w:rsidRPr="00766328">
        <w:rPr>
          <w:rFonts w:ascii="Arial" w:eastAsia="Times New Roman" w:hAnsi="Arial" w:cs="Arial"/>
          <w:noProof/>
          <w:color w:val="888888"/>
          <w:sz w:val="21"/>
          <w:szCs w:val="21"/>
        </w:rPr>
        <w:drawing>
          <wp:inline distT="0" distB="0" distL="0" distR="0" wp14:anchorId="7592612B" wp14:editId="1698C4B0">
            <wp:extent cx="5943600" cy="1365885"/>
            <wp:effectExtent l="0" t="0" r="0" b="5715"/>
            <wp:docPr id="15" name="Picture 15"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with medium confidenc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1365885"/>
                    </a:xfrm>
                    <a:prstGeom prst="rect">
                      <a:avLst/>
                    </a:prstGeom>
                    <a:noFill/>
                    <a:ln>
                      <a:noFill/>
                    </a:ln>
                  </pic:spPr>
                </pic:pic>
              </a:graphicData>
            </a:graphic>
          </wp:inline>
        </w:drawing>
      </w:r>
    </w:p>
    <w:p w14:paraId="673309BA" w14:textId="77777777" w:rsidR="00766328" w:rsidRPr="00766328" w:rsidRDefault="00766328" w:rsidP="00766328">
      <w:pPr>
        <w:shd w:val="clear" w:color="auto" w:fill="FFFFFF"/>
        <w:spacing w:after="150" w:line="240" w:lineRule="auto"/>
        <w:rPr>
          <w:rFonts w:ascii="Arial" w:eastAsia="Times New Roman" w:hAnsi="Arial" w:cs="Arial"/>
          <w:color w:val="888888"/>
          <w:sz w:val="21"/>
          <w:szCs w:val="21"/>
        </w:rPr>
      </w:pPr>
      <w:proofErr w:type="gramStart"/>
      <w:r w:rsidRPr="00766328">
        <w:rPr>
          <w:rFonts w:ascii="Arial" w:eastAsia="Times New Roman" w:hAnsi="Arial" w:cs="Arial"/>
          <w:b/>
          <w:bCs/>
          <w:color w:val="4E4E4E"/>
          <w:sz w:val="21"/>
          <w:szCs w:val="21"/>
        </w:rPr>
        <w:t>Examples :</w:t>
      </w:r>
      <w:proofErr w:type="gramEnd"/>
    </w:p>
    <w:p w14:paraId="2C0920BA" w14:textId="77777777" w:rsidR="00766328" w:rsidRPr="00766328" w:rsidRDefault="00766328" w:rsidP="00766328">
      <w:pPr>
        <w:numPr>
          <w:ilvl w:val="0"/>
          <w:numId w:val="17"/>
        </w:numPr>
        <w:shd w:val="clear" w:color="auto" w:fill="FFFFFF"/>
        <w:spacing w:before="100" w:beforeAutospacing="1" w:after="100" w:afterAutospacing="1" w:line="300" w:lineRule="atLeast"/>
        <w:rPr>
          <w:rFonts w:ascii="Arial" w:eastAsia="Times New Roman" w:hAnsi="Arial" w:cs="Arial"/>
          <w:color w:val="888888"/>
          <w:sz w:val="21"/>
          <w:szCs w:val="21"/>
        </w:rPr>
      </w:pPr>
      <w:proofErr w:type="spellStart"/>
      <w:r w:rsidRPr="00766328">
        <w:rPr>
          <w:rFonts w:ascii="Arial" w:eastAsia="Times New Roman" w:hAnsi="Arial" w:cs="Arial"/>
          <w:color w:val="800080"/>
          <w:sz w:val="21"/>
          <w:szCs w:val="21"/>
        </w:rPr>
        <w:t>form#frmLogin</w:t>
      </w:r>
      <w:proofErr w:type="spellEnd"/>
      <w:r w:rsidRPr="00766328">
        <w:rPr>
          <w:rFonts w:ascii="Arial" w:eastAsia="Times New Roman" w:hAnsi="Arial" w:cs="Arial"/>
          <w:color w:val="800080"/>
          <w:sz w:val="21"/>
          <w:szCs w:val="21"/>
        </w:rPr>
        <w:t>&gt;</w:t>
      </w:r>
      <w:proofErr w:type="spellStart"/>
      <w:proofErr w:type="gramStart"/>
      <w:r w:rsidRPr="00766328">
        <w:rPr>
          <w:rFonts w:ascii="Arial" w:eastAsia="Times New Roman" w:hAnsi="Arial" w:cs="Arial"/>
          <w:color w:val="800080"/>
          <w:sz w:val="21"/>
          <w:szCs w:val="21"/>
        </w:rPr>
        <w:t>input</w:t>
      </w:r>
      <w:r w:rsidRPr="00766328">
        <w:rPr>
          <w:rFonts w:ascii="Arial" w:eastAsia="Times New Roman" w:hAnsi="Arial" w:cs="Arial"/>
          <w:color w:val="888888"/>
          <w:sz w:val="21"/>
          <w:szCs w:val="21"/>
        </w:rPr>
        <w:t>:</w:t>
      </w:r>
      <w:r w:rsidRPr="00766328">
        <w:rPr>
          <w:rFonts w:ascii="Arial" w:eastAsia="Times New Roman" w:hAnsi="Arial" w:cs="Arial"/>
          <w:color w:val="FF0000"/>
          <w:sz w:val="21"/>
          <w:szCs w:val="21"/>
        </w:rPr>
        <w:t>last</w:t>
      </w:r>
      <w:proofErr w:type="gramEnd"/>
      <w:r w:rsidRPr="00766328">
        <w:rPr>
          <w:rFonts w:ascii="Arial" w:eastAsia="Times New Roman" w:hAnsi="Arial" w:cs="Arial"/>
          <w:color w:val="FF0000"/>
          <w:sz w:val="21"/>
          <w:szCs w:val="21"/>
        </w:rPr>
        <w:t>-child</w:t>
      </w:r>
      <w:proofErr w:type="spellEnd"/>
    </w:p>
    <w:p w14:paraId="75395895" w14:textId="77777777" w:rsidR="00766328" w:rsidRPr="00766328" w:rsidRDefault="00766328" w:rsidP="00766328">
      <w:pPr>
        <w:numPr>
          <w:ilvl w:val="0"/>
          <w:numId w:val="17"/>
        </w:numPr>
        <w:shd w:val="clear" w:color="auto" w:fill="FFFFFF"/>
        <w:spacing w:before="100" w:beforeAutospacing="1" w:after="100" w:afterAutospacing="1" w:line="300" w:lineRule="atLeast"/>
        <w:rPr>
          <w:rFonts w:ascii="Arial" w:eastAsia="Times New Roman" w:hAnsi="Arial" w:cs="Arial"/>
          <w:color w:val="888888"/>
          <w:sz w:val="21"/>
          <w:szCs w:val="21"/>
        </w:rPr>
      </w:pPr>
      <w:proofErr w:type="spellStart"/>
      <w:r w:rsidRPr="00766328">
        <w:rPr>
          <w:rFonts w:ascii="Arial" w:eastAsia="Times New Roman" w:hAnsi="Arial" w:cs="Arial"/>
          <w:color w:val="800080"/>
          <w:sz w:val="21"/>
          <w:szCs w:val="21"/>
        </w:rPr>
        <w:t>form#frmLogin</w:t>
      </w:r>
      <w:proofErr w:type="spellEnd"/>
      <w:r w:rsidRPr="00766328">
        <w:rPr>
          <w:rFonts w:ascii="Arial" w:eastAsia="Times New Roman" w:hAnsi="Arial" w:cs="Arial"/>
          <w:color w:val="800080"/>
          <w:sz w:val="21"/>
          <w:szCs w:val="21"/>
        </w:rPr>
        <w:t>&gt;</w:t>
      </w:r>
      <w:proofErr w:type="spellStart"/>
      <w:proofErr w:type="gramStart"/>
      <w:r w:rsidRPr="00766328">
        <w:rPr>
          <w:rFonts w:ascii="Arial" w:eastAsia="Times New Roman" w:hAnsi="Arial" w:cs="Arial"/>
          <w:color w:val="800080"/>
          <w:sz w:val="21"/>
          <w:szCs w:val="21"/>
        </w:rPr>
        <w:t>div</w:t>
      </w:r>
      <w:r w:rsidRPr="00766328">
        <w:rPr>
          <w:rFonts w:ascii="Arial" w:eastAsia="Times New Roman" w:hAnsi="Arial" w:cs="Arial"/>
          <w:color w:val="888888"/>
          <w:sz w:val="21"/>
          <w:szCs w:val="21"/>
        </w:rPr>
        <w:t>:</w:t>
      </w:r>
      <w:r w:rsidRPr="00766328">
        <w:rPr>
          <w:rFonts w:ascii="Arial" w:eastAsia="Times New Roman" w:hAnsi="Arial" w:cs="Arial"/>
          <w:color w:val="FF0000"/>
          <w:sz w:val="21"/>
          <w:szCs w:val="21"/>
        </w:rPr>
        <w:t>last</w:t>
      </w:r>
      <w:proofErr w:type="gramEnd"/>
      <w:r w:rsidRPr="00766328">
        <w:rPr>
          <w:rFonts w:ascii="Arial" w:eastAsia="Times New Roman" w:hAnsi="Arial" w:cs="Arial"/>
          <w:color w:val="FF0000"/>
          <w:sz w:val="21"/>
          <w:szCs w:val="21"/>
        </w:rPr>
        <w:t>-child</w:t>
      </w:r>
      <w:proofErr w:type="spellEnd"/>
    </w:p>
    <w:p w14:paraId="3408443D" w14:textId="77777777" w:rsidR="00766328" w:rsidRPr="00766328" w:rsidRDefault="00766328" w:rsidP="00766328">
      <w:pPr>
        <w:numPr>
          <w:ilvl w:val="0"/>
          <w:numId w:val="17"/>
        </w:numPr>
        <w:shd w:val="clear" w:color="auto" w:fill="FFFFFF"/>
        <w:spacing w:before="100" w:beforeAutospacing="1" w:after="100" w:afterAutospacing="1" w:line="300" w:lineRule="atLeast"/>
        <w:rPr>
          <w:rFonts w:ascii="Arial" w:eastAsia="Times New Roman" w:hAnsi="Arial" w:cs="Arial"/>
          <w:color w:val="888888"/>
          <w:sz w:val="21"/>
          <w:szCs w:val="21"/>
        </w:rPr>
      </w:pPr>
      <w:proofErr w:type="spellStart"/>
      <w:r w:rsidRPr="00766328">
        <w:rPr>
          <w:rFonts w:ascii="Arial" w:eastAsia="Times New Roman" w:hAnsi="Arial" w:cs="Arial"/>
          <w:color w:val="800080"/>
          <w:sz w:val="21"/>
          <w:szCs w:val="21"/>
        </w:rPr>
        <w:t>form#frmLogin</w:t>
      </w:r>
      <w:proofErr w:type="spellEnd"/>
      <w:r w:rsidRPr="00766328">
        <w:rPr>
          <w:rFonts w:ascii="Arial" w:eastAsia="Times New Roman" w:hAnsi="Arial" w:cs="Arial"/>
          <w:color w:val="800080"/>
          <w:sz w:val="21"/>
          <w:szCs w:val="21"/>
        </w:rPr>
        <w:t>&gt;</w:t>
      </w:r>
      <w:proofErr w:type="gramStart"/>
      <w:r w:rsidRPr="00766328">
        <w:rPr>
          <w:rFonts w:ascii="Arial" w:eastAsia="Times New Roman" w:hAnsi="Arial" w:cs="Arial"/>
          <w:color w:val="800080"/>
          <w:sz w:val="21"/>
          <w:szCs w:val="21"/>
        </w:rPr>
        <w:t>*</w:t>
      </w:r>
      <w:r w:rsidRPr="00766328">
        <w:rPr>
          <w:rFonts w:ascii="Arial" w:eastAsia="Times New Roman" w:hAnsi="Arial" w:cs="Arial"/>
          <w:color w:val="888888"/>
          <w:sz w:val="21"/>
          <w:szCs w:val="21"/>
        </w:rPr>
        <w:t>:</w:t>
      </w:r>
      <w:r w:rsidRPr="00766328">
        <w:rPr>
          <w:rFonts w:ascii="Arial" w:eastAsia="Times New Roman" w:hAnsi="Arial" w:cs="Arial"/>
          <w:color w:val="FF0000"/>
          <w:sz w:val="21"/>
          <w:szCs w:val="21"/>
        </w:rPr>
        <w:t>last</w:t>
      </w:r>
      <w:proofErr w:type="gramEnd"/>
      <w:r w:rsidRPr="00766328">
        <w:rPr>
          <w:rFonts w:ascii="Arial" w:eastAsia="Times New Roman" w:hAnsi="Arial" w:cs="Arial"/>
          <w:color w:val="FF0000"/>
          <w:sz w:val="21"/>
          <w:szCs w:val="21"/>
        </w:rPr>
        <w:t>-child</w:t>
      </w:r>
    </w:p>
    <w:p w14:paraId="3C2EB898" w14:textId="77777777" w:rsidR="00766328" w:rsidRPr="00766328" w:rsidRDefault="00766328" w:rsidP="00766328">
      <w:pPr>
        <w:shd w:val="clear" w:color="auto" w:fill="FFFFFF"/>
        <w:spacing w:after="150" w:line="240" w:lineRule="auto"/>
        <w:rPr>
          <w:rFonts w:ascii="Arial" w:eastAsia="Times New Roman" w:hAnsi="Arial" w:cs="Arial"/>
          <w:color w:val="888888"/>
          <w:sz w:val="21"/>
          <w:szCs w:val="21"/>
        </w:rPr>
      </w:pPr>
      <w:r w:rsidRPr="00766328">
        <w:rPr>
          <w:rFonts w:ascii="Arial" w:eastAsia="Times New Roman" w:hAnsi="Arial" w:cs="Arial"/>
          <w:color w:val="888888"/>
          <w:sz w:val="21"/>
          <w:szCs w:val="21"/>
        </w:rPr>
        <w:t>Third </w:t>
      </w:r>
      <w:r w:rsidRPr="00766328">
        <w:rPr>
          <w:rFonts w:ascii="Arial" w:eastAsia="Times New Roman" w:hAnsi="Arial" w:cs="Arial"/>
          <w:b/>
          <w:bCs/>
          <w:color w:val="4E4E4E"/>
          <w:sz w:val="21"/>
          <w:szCs w:val="21"/>
        </w:rPr>
        <w:t>input</w:t>
      </w:r>
      <w:r w:rsidRPr="00766328">
        <w:rPr>
          <w:rFonts w:ascii="Arial" w:eastAsia="Times New Roman" w:hAnsi="Arial" w:cs="Arial"/>
          <w:color w:val="888888"/>
          <w:sz w:val="21"/>
          <w:szCs w:val="21"/>
        </w:rPr>
        <w:t> element will be selected in first example as shown in the figure. Last </w:t>
      </w:r>
      <w:r w:rsidRPr="00766328">
        <w:rPr>
          <w:rFonts w:ascii="Arial" w:eastAsia="Times New Roman" w:hAnsi="Arial" w:cs="Arial"/>
          <w:b/>
          <w:bCs/>
          <w:color w:val="4E4E4E"/>
          <w:sz w:val="21"/>
          <w:szCs w:val="21"/>
        </w:rPr>
        <w:t>div</w:t>
      </w:r>
      <w:r w:rsidRPr="00766328">
        <w:rPr>
          <w:rFonts w:ascii="Arial" w:eastAsia="Times New Roman" w:hAnsi="Arial" w:cs="Arial"/>
          <w:color w:val="888888"/>
          <w:sz w:val="21"/>
          <w:szCs w:val="21"/>
        </w:rPr>
        <w:t> element will be selected in second and third example.</w:t>
      </w:r>
    </w:p>
    <w:p w14:paraId="676C704A" w14:textId="77777777" w:rsidR="00766328" w:rsidRPr="00766328" w:rsidRDefault="00766328" w:rsidP="00766328">
      <w:pPr>
        <w:shd w:val="clear" w:color="auto" w:fill="E2F2CB"/>
        <w:spacing w:before="150" w:line="600" w:lineRule="atLeast"/>
        <w:outlineLvl w:val="1"/>
        <w:rPr>
          <w:rFonts w:ascii="Arial" w:eastAsia="Times New Roman" w:hAnsi="Arial" w:cs="Arial"/>
          <w:b/>
          <w:bCs/>
          <w:color w:val="4E4E4E"/>
          <w:sz w:val="36"/>
          <w:szCs w:val="36"/>
        </w:rPr>
      </w:pPr>
      <w:r w:rsidRPr="00766328">
        <w:rPr>
          <w:rFonts w:ascii="Arial" w:eastAsia="Times New Roman" w:hAnsi="Arial" w:cs="Arial"/>
          <w:b/>
          <w:bCs/>
          <w:color w:val="4E4E4E"/>
          <w:sz w:val="36"/>
          <w:szCs w:val="36"/>
        </w:rPr>
        <w:t>Locating Siblings by their Position</w:t>
      </w:r>
    </w:p>
    <w:p w14:paraId="461CB541" w14:textId="77777777" w:rsidR="00766328" w:rsidRPr="00766328" w:rsidRDefault="00766328" w:rsidP="00766328">
      <w:pPr>
        <w:shd w:val="clear" w:color="auto" w:fill="FFFFFF"/>
        <w:spacing w:after="150" w:line="240" w:lineRule="auto"/>
        <w:rPr>
          <w:rFonts w:ascii="Arial" w:eastAsia="Times New Roman" w:hAnsi="Arial" w:cs="Arial"/>
          <w:color w:val="888888"/>
          <w:sz w:val="21"/>
          <w:szCs w:val="21"/>
        </w:rPr>
      </w:pPr>
      <w:r w:rsidRPr="00766328">
        <w:rPr>
          <w:rFonts w:ascii="Arial" w:eastAsia="Times New Roman" w:hAnsi="Arial" w:cs="Arial"/>
          <w:color w:val="888888"/>
          <w:sz w:val="21"/>
          <w:szCs w:val="21"/>
        </w:rPr>
        <w:lastRenderedPageBreak/>
        <w:t xml:space="preserve">You can </w:t>
      </w:r>
      <w:proofErr w:type="gramStart"/>
      <w:r w:rsidRPr="00766328">
        <w:rPr>
          <w:rFonts w:ascii="Arial" w:eastAsia="Times New Roman" w:hAnsi="Arial" w:cs="Arial"/>
          <w:color w:val="888888"/>
          <w:sz w:val="21"/>
          <w:szCs w:val="21"/>
        </w:rPr>
        <w:t>use </w:t>
      </w:r>
      <w:r w:rsidRPr="00766328">
        <w:rPr>
          <w:rFonts w:ascii="Arial" w:eastAsia="Times New Roman" w:hAnsi="Arial" w:cs="Arial"/>
          <w:color w:val="FF0000"/>
          <w:sz w:val="21"/>
          <w:szCs w:val="21"/>
        </w:rPr>
        <w:t>:nth</w:t>
      </w:r>
      <w:proofErr w:type="gramEnd"/>
      <w:r w:rsidRPr="00766328">
        <w:rPr>
          <w:rFonts w:ascii="Arial" w:eastAsia="Times New Roman" w:hAnsi="Arial" w:cs="Arial"/>
          <w:color w:val="FF0000"/>
          <w:sz w:val="21"/>
          <w:szCs w:val="21"/>
        </w:rPr>
        <w:t>-child(n) </w:t>
      </w:r>
      <w:r w:rsidRPr="00766328">
        <w:rPr>
          <w:rFonts w:ascii="Arial" w:eastAsia="Times New Roman" w:hAnsi="Arial" w:cs="Arial"/>
          <w:color w:val="888888"/>
          <w:sz w:val="21"/>
          <w:szCs w:val="21"/>
        </w:rPr>
        <w:t>to locate an element from its first sibling and </w:t>
      </w:r>
      <w:r w:rsidRPr="00766328">
        <w:rPr>
          <w:rFonts w:ascii="Arial" w:eastAsia="Times New Roman" w:hAnsi="Arial" w:cs="Arial"/>
          <w:color w:val="FF0000"/>
          <w:sz w:val="21"/>
          <w:szCs w:val="21"/>
        </w:rPr>
        <w:t>:nth-last-child(n) </w:t>
      </w:r>
      <w:r w:rsidRPr="00766328">
        <w:rPr>
          <w:rFonts w:ascii="Arial" w:eastAsia="Times New Roman" w:hAnsi="Arial" w:cs="Arial"/>
          <w:color w:val="888888"/>
          <w:sz w:val="21"/>
          <w:szCs w:val="21"/>
        </w:rPr>
        <w:t>locate an element from the last sibling. </w:t>
      </w:r>
    </w:p>
    <w:p w14:paraId="56624771" w14:textId="77777777" w:rsidR="00766328" w:rsidRPr="00766328" w:rsidRDefault="00766328" w:rsidP="00766328">
      <w:pPr>
        <w:shd w:val="clear" w:color="auto" w:fill="FFFFFF"/>
        <w:spacing w:after="150" w:line="240" w:lineRule="auto"/>
        <w:rPr>
          <w:rFonts w:ascii="Arial" w:eastAsia="Times New Roman" w:hAnsi="Arial" w:cs="Arial"/>
          <w:color w:val="888888"/>
          <w:sz w:val="21"/>
          <w:szCs w:val="21"/>
        </w:rPr>
      </w:pPr>
      <w:proofErr w:type="gramStart"/>
      <w:r w:rsidRPr="00766328">
        <w:rPr>
          <w:rFonts w:ascii="Arial" w:eastAsia="Times New Roman" w:hAnsi="Arial" w:cs="Arial"/>
          <w:b/>
          <w:bCs/>
          <w:color w:val="4E4E4E"/>
          <w:sz w:val="21"/>
          <w:szCs w:val="21"/>
        </w:rPr>
        <w:t>Syntax :</w:t>
      </w:r>
      <w:proofErr w:type="gramEnd"/>
    </w:p>
    <w:p w14:paraId="135BA92C" w14:textId="77777777" w:rsidR="00766328" w:rsidRPr="00766328" w:rsidRDefault="00766328" w:rsidP="00766328">
      <w:pPr>
        <w:shd w:val="clear" w:color="auto" w:fill="FFFFFF"/>
        <w:spacing w:after="150" w:line="240" w:lineRule="auto"/>
        <w:rPr>
          <w:rFonts w:ascii="Arial" w:eastAsia="Times New Roman" w:hAnsi="Arial" w:cs="Arial"/>
          <w:color w:val="888888"/>
          <w:sz w:val="21"/>
          <w:szCs w:val="21"/>
        </w:rPr>
      </w:pPr>
      <w:proofErr w:type="spellStart"/>
      <w:r w:rsidRPr="00766328">
        <w:rPr>
          <w:rFonts w:ascii="Consolas" w:eastAsia="Times New Roman" w:hAnsi="Consolas" w:cs="Courier New"/>
          <w:color w:val="008000"/>
          <w:sz w:val="18"/>
          <w:szCs w:val="18"/>
          <w:bdr w:val="single" w:sz="6" w:space="2" w:color="E1E1E8" w:frame="1"/>
          <w:shd w:val="clear" w:color="auto" w:fill="F7F7F9"/>
        </w:rPr>
        <w:t>CSS-of-the-</w:t>
      </w:r>
      <w:proofErr w:type="gramStart"/>
      <w:r w:rsidRPr="00766328">
        <w:rPr>
          <w:rFonts w:ascii="Consolas" w:eastAsia="Times New Roman" w:hAnsi="Consolas" w:cs="Courier New"/>
          <w:color w:val="008000"/>
          <w:sz w:val="18"/>
          <w:szCs w:val="18"/>
          <w:bdr w:val="single" w:sz="6" w:space="2" w:color="E1E1E8" w:frame="1"/>
          <w:shd w:val="clear" w:color="auto" w:fill="F7F7F9"/>
        </w:rPr>
        <w:t>Siblings</w:t>
      </w:r>
      <w:r w:rsidRPr="00766328">
        <w:rPr>
          <w:rFonts w:ascii="Consolas" w:eastAsia="Times New Roman" w:hAnsi="Consolas" w:cs="Courier New"/>
          <w:color w:val="DD1144"/>
          <w:sz w:val="18"/>
          <w:szCs w:val="18"/>
          <w:bdr w:val="single" w:sz="6" w:space="2" w:color="E1E1E8" w:frame="1"/>
          <w:shd w:val="clear" w:color="auto" w:fill="F7F7F9"/>
        </w:rPr>
        <w:t>:</w:t>
      </w:r>
      <w:r w:rsidRPr="00766328">
        <w:rPr>
          <w:rFonts w:ascii="Consolas" w:eastAsia="Times New Roman" w:hAnsi="Consolas" w:cs="Courier New"/>
          <w:color w:val="FF0000"/>
          <w:sz w:val="18"/>
          <w:szCs w:val="18"/>
          <w:bdr w:val="single" w:sz="6" w:space="2" w:color="E1E1E8" w:frame="1"/>
          <w:shd w:val="clear" w:color="auto" w:fill="F7F7F9"/>
        </w:rPr>
        <w:t>nth</w:t>
      </w:r>
      <w:proofErr w:type="gramEnd"/>
      <w:r w:rsidRPr="00766328">
        <w:rPr>
          <w:rFonts w:ascii="Consolas" w:eastAsia="Times New Roman" w:hAnsi="Consolas" w:cs="Courier New"/>
          <w:color w:val="FF0000"/>
          <w:sz w:val="18"/>
          <w:szCs w:val="18"/>
          <w:bdr w:val="single" w:sz="6" w:space="2" w:color="E1E1E8" w:frame="1"/>
          <w:shd w:val="clear" w:color="auto" w:fill="F7F7F9"/>
        </w:rPr>
        <w:t>-child</w:t>
      </w:r>
      <w:proofErr w:type="spellEnd"/>
      <w:r w:rsidRPr="00766328">
        <w:rPr>
          <w:rFonts w:ascii="Consolas" w:eastAsia="Times New Roman" w:hAnsi="Consolas" w:cs="Courier New"/>
          <w:color w:val="FF0000"/>
          <w:sz w:val="18"/>
          <w:szCs w:val="18"/>
          <w:bdr w:val="single" w:sz="6" w:space="2" w:color="E1E1E8" w:frame="1"/>
          <w:shd w:val="clear" w:color="auto" w:fill="F7F7F9"/>
        </w:rPr>
        <w:t>(n)</w:t>
      </w:r>
      <w:r w:rsidRPr="00766328">
        <w:rPr>
          <w:rFonts w:ascii="Arial" w:eastAsia="Times New Roman" w:hAnsi="Arial" w:cs="Arial"/>
          <w:color w:val="888888"/>
          <w:sz w:val="21"/>
          <w:szCs w:val="21"/>
        </w:rPr>
        <w:br/>
      </w:r>
      <w:proofErr w:type="spellStart"/>
      <w:r w:rsidRPr="00766328">
        <w:rPr>
          <w:rFonts w:ascii="Consolas" w:eastAsia="Times New Roman" w:hAnsi="Consolas" w:cs="Courier New"/>
          <w:color w:val="008000"/>
          <w:sz w:val="18"/>
          <w:szCs w:val="18"/>
          <w:bdr w:val="single" w:sz="6" w:space="2" w:color="E1E1E8" w:frame="1"/>
          <w:shd w:val="clear" w:color="auto" w:fill="F7F7F9"/>
        </w:rPr>
        <w:t>CSS-of-the-Siblings</w:t>
      </w:r>
      <w:r w:rsidRPr="00766328">
        <w:rPr>
          <w:rFonts w:ascii="Consolas" w:eastAsia="Times New Roman" w:hAnsi="Consolas" w:cs="Courier New"/>
          <w:color w:val="DD1144"/>
          <w:sz w:val="18"/>
          <w:szCs w:val="18"/>
          <w:bdr w:val="single" w:sz="6" w:space="2" w:color="E1E1E8" w:frame="1"/>
          <w:shd w:val="clear" w:color="auto" w:fill="F7F7F9"/>
        </w:rPr>
        <w:t>:</w:t>
      </w:r>
      <w:r w:rsidRPr="00766328">
        <w:rPr>
          <w:rFonts w:ascii="Consolas" w:eastAsia="Times New Roman" w:hAnsi="Consolas" w:cs="Courier New"/>
          <w:color w:val="FF0000"/>
          <w:sz w:val="18"/>
          <w:szCs w:val="18"/>
          <w:bdr w:val="single" w:sz="6" w:space="2" w:color="E1E1E8" w:frame="1"/>
          <w:shd w:val="clear" w:color="auto" w:fill="F7F7F9"/>
        </w:rPr>
        <w:t>nth-last-child</w:t>
      </w:r>
      <w:proofErr w:type="spellEnd"/>
      <w:r w:rsidRPr="00766328">
        <w:rPr>
          <w:rFonts w:ascii="Consolas" w:eastAsia="Times New Roman" w:hAnsi="Consolas" w:cs="Courier New"/>
          <w:color w:val="FF0000"/>
          <w:sz w:val="18"/>
          <w:szCs w:val="18"/>
          <w:bdr w:val="single" w:sz="6" w:space="2" w:color="E1E1E8" w:frame="1"/>
          <w:shd w:val="clear" w:color="auto" w:fill="F7F7F9"/>
        </w:rPr>
        <w:t>(n)</w:t>
      </w:r>
    </w:p>
    <w:p w14:paraId="3E75BEC6" w14:textId="06C93445" w:rsidR="00766328" w:rsidRPr="00766328" w:rsidRDefault="00766328" w:rsidP="00766328">
      <w:pPr>
        <w:shd w:val="clear" w:color="auto" w:fill="FFFFFF"/>
        <w:spacing w:after="150" w:line="240" w:lineRule="auto"/>
        <w:rPr>
          <w:rFonts w:ascii="Arial" w:eastAsia="Times New Roman" w:hAnsi="Arial" w:cs="Arial"/>
          <w:color w:val="888888"/>
          <w:sz w:val="21"/>
          <w:szCs w:val="21"/>
        </w:rPr>
      </w:pPr>
      <w:r w:rsidRPr="00766328">
        <w:rPr>
          <w:rFonts w:ascii="Arial" w:eastAsia="Times New Roman" w:hAnsi="Arial" w:cs="Arial"/>
          <w:noProof/>
          <w:color w:val="888888"/>
          <w:sz w:val="21"/>
          <w:szCs w:val="21"/>
        </w:rPr>
        <w:drawing>
          <wp:inline distT="0" distB="0" distL="0" distR="0" wp14:anchorId="0BA69C8B" wp14:editId="69EB6687">
            <wp:extent cx="5943600" cy="1365885"/>
            <wp:effectExtent l="0" t="0" r="0" b="5715"/>
            <wp:docPr id="14" name="Picture 14"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with medium confidenc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1365885"/>
                    </a:xfrm>
                    <a:prstGeom prst="rect">
                      <a:avLst/>
                    </a:prstGeom>
                    <a:noFill/>
                    <a:ln>
                      <a:noFill/>
                    </a:ln>
                  </pic:spPr>
                </pic:pic>
              </a:graphicData>
            </a:graphic>
          </wp:inline>
        </w:drawing>
      </w:r>
    </w:p>
    <w:p w14:paraId="462477D6" w14:textId="77777777" w:rsidR="00766328" w:rsidRPr="00766328" w:rsidRDefault="00766328" w:rsidP="00766328">
      <w:pPr>
        <w:shd w:val="clear" w:color="auto" w:fill="FFFFFF"/>
        <w:spacing w:after="150" w:line="240" w:lineRule="auto"/>
        <w:rPr>
          <w:rFonts w:ascii="Arial" w:eastAsia="Times New Roman" w:hAnsi="Arial" w:cs="Arial"/>
          <w:color w:val="888888"/>
          <w:sz w:val="21"/>
          <w:szCs w:val="21"/>
        </w:rPr>
      </w:pPr>
      <w:proofErr w:type="gramStart"/>
      <w:r w:rsidRPr="00766328">
        <w:rPr>
          <w:rFonts w:ascii="Arial" w:eastAsia="Times New Roman" w:hAnsi="Arial" w:cs="Arial"/>
          <w:b/>
          <w:bCs/>
          <w:color w:val="4E4E4E"/>
          <w:sz w:val="21"/>
          <w:szCs w:val="21"/>
        </w:rPr>
        <w:t>Examples :</w:t>
      </w:r>
      <w:proofErr w:type="gramEnd"/>
    </w:p>
    <w:p w14:paraId="001638A5" w14:textId="77777777" w:rsidR="00766328" w:rsidRPr="00766328" w:rsidRDefault="00766328" w:rsidP="00766328">
      <w:pPr>
        <w:numPr>
          <w:ilvl w:val="0"/>
          <w:numId w:val="18"/>
        </w:numPr>
        <w:shd w:val="clear" w:color="auto" w:fill="FFFFFF"/>
        <w:spacing w:before="100" w:beforeAutospacing="1" w:after="100" w:afterAutospacing="1" w:line="300" w:lineRule="atLeast"/>
        <w:rPr>
          <w:rFonts w:ascii="Arial" w:eastAsia="Times New Roman" w:hAnsi="Arial" w:cs="Arial"/>
          <w:color w:val="888888"/>
          <w:sz w:val="21"/>
          <w:szCs w:val="21"/>
        </w:rPr>
      </w:pPr>
      <w:proofErr w:type="spellStart"/>
      <w:r w:rsidRPr="00766328">
        <w:rPr>
          <w:rFonts w:ascii="Arial" w:eastAsia="Times New Roman" w:hAnsi="Arial" w:cs="Arial"/>
          <w:color w:val="800080"/>
          <w:sz w:val="21"/>
          <w:szCs w:val="21"/>
        </w:rPr>
        <w:t>form#frmLogin</w:t>
      </w:r>
      <w:proofErr w:type="spellEnd"/>
      <w:r w:rsidRPr="00766328">
        <w:rPr>
          <w:rFonts w:ascii="Arial" w:eastAsia="Times New Roman" w:hAnsi="Arial" w:cs="Arial"/>
          <w:color w:val="800080"/>
          <w:sz w:val="21"/>
          <w:szCs w:val="21"/>
        </w:rPr>
        <w:t>&gt;</w:t>
      </w:r>
      <w:proofErr w:type="spellStart"/>
      <w:proofErr w:type="gramStart"/>
      <w:r w:rsidRPr="00766328">
        <w:rPr>
          <w:rFonts w:ascii="Arial" w:eastAsia="Times New Roman" w:hAnsi="Arial" w:cs="Arial"/>
          <w:color w:val="800080"/>
          <w:sz w:val="21"/>
          <w:szCs w:val="21"/>
        </w:rPr>
        <w:t>input</w:t>
      </w:r>
      <w:r w:rsidRPr="00766328">
        <w:rPr>
          <w:rFonts w:ascii="Arial" w:eastAsia="Times New Roman" w:hAnsi="Arial" w:cs="Arial"/>
          <w:color w:val="888888"/>
          <w:sz w:val="21"/>
          <w:szCs w:val="21"/>
        </w:rPr>
        <w:t>:</w:t>
      </w:r>
      <w:r w:rsidRPr="00766328">
        <w:rPr>
          <w:rFonts w:ascii="Arial" w:eastAsia="Times New Roman" w:hAnsi="Arial" w:cs="Arial"/>
          <w:color w:val="FF0000"/>
          <w:sz w:val="21"/>
          <w:szCs w:val="21"/>
        </w:rPr>
        <w:t>nth</w:t>
      </w:r>
      <w:proofErr w:type="gramEnd"/>
      <w:r w:rsidRPr="00766328">
        <w:rPr>
          <w:rFonts w:ascii="Arial" w:eastAsia="Times New Roman" w:hAnsi="Arial" w:cs="Arial"/>
          <w:color w:val="FF0000"/>
          <w:sz w:val="21"/>
          <w:szCs w:val="21"/>
        </w:rPr>
        <w:t>-child</w:t>
      </w:r>
      <w:proofErr w:type="spellEnd"/>
      <w:r w:rsidRPr="00766328">
        <w:rPr>
          <w:rFonts w:ascii="Arial" w:eastAsia="Times New Roman" w:hAnsi="Arial" w:cs="Arial"/>
          <w:color w:val="FF0000"/>
          <w:sz w:val="21"/>
          <w:szCs w:val="21"/>
        </w:rPr>
        <w:t>(3)</w:t>
      </w:r>
    </w:p>
    <w:p w14:paraId="6F87B4A1" w14:textId="77777777" w:rsidR="00766328" w:rsidRPr="00766328" w:rsidRDefault="00766328" w:rsidP="00766328">
      <w:pPr>
        <w:numPr>
          <w:ilvl w:val="0"/>
          <w:numId w:val="18"/>
        </w:numPr>
        <w:shd w:val="clear" w:color="auto" w:fill="FFFFFF"/>
        <w:spacing w:before="100" w:beforeAutospacing="1" w:after="100" w:afterAutospacing="1" w:line="300" w:lineRule="atLeast"/>
        <w:rPr>
          <w:rFonts w:ascii="Arial" w:eastAsia="Times New Roman" w:hAnsi="Arial" w:cs="Arial"/>
          <w:color w:val="888888"/>
          <w:sz w:val="21"/>
          <w:szCs w:val="21"/>
        </w:rPr>
      </w:pPr>
      <w:proofErr w:type="spellStart"/>
      <w:r w:rsidRPr="00766328">
        <w:rPr>
          <w:rFonts w:ascii="Arial" w:eastAsia="Times New Roman" w:hAnsi="Arial" w:cs="Arial"/>
          <w:color w:val="800080"/>
          <w:sz w:val="21"/>
          <w:szCs w:val="21"/>
        </w:rPr>
        <w:t>form#frmLogin</w:t>
      </w:r>
      <w:proofErr w:type="spellEnd"/>
      <w:r w:rsidRPr="00766328">
        <w:rPr>
          <w:rFonts w:ascii="Arial" w:eastAsia="Times New Roman" w:hAnsi="Arial" w:cs="Arial"/>
          <w:color w:val="800080"/>
          <w:sz w:val="21"/>
          <w:szCs w:val="21"/>
        </w:rPr>
        <w:t>&gt;</w:t>
      </w:r>
      <w:proofErr w:type="gramStart"/>
      <w:r w:rsidRPr="00766328">
        <w:rPr>
          <w:rFonts w:ascii="Arial" w:eastAsia="Times New Roman" w:hAnsi="Arial" w:cs="Arial"/>
          <w:color w:val="800080"/>
          <w:sz w:val="21"/>
          <w:szCs w:val="21"/>
        </w:rPr>
        <w:t>*</w:t>
      </w:r>
      <w:r w:rsidRPr="00766328">
        <w:rPr>
          <w:rFonts w:ascii="Arial" w:eastAsia="Times New Roman" w:hAnsi="Arial" w:cs="Arial"/>
          <w:color w:val="888888"/>
          <w:sz w:val="21"/>
          <w:szCs w:val="21"/>
        </w:rPr>
        <w:t>:</w:t>
      </w:r>
      <w:r w:rsidRPr="00766328">
        <w:rPr>
          <w:rFonts w:ascii="Arial" w:eastAsia="Times New Roman" w:hAnsi="Arial" w:cs="Arial"/>
          <w:color w:val="FF0000"/>
          <w:sz w:val="21"/>
          <w:szCs w:val="21"/>
        </w:rPr>
        <w:t>nth</w:t>
      </w:r>
      <w:proofErr w:type="gramEnd"/>
      <w:r w:rsidRPr="00766328">
        <w:rPr>
          <w:rFonts w:ascii="Arial" w:eastAsia="Times New Roman" w:hAnsi="Arial" w:cs="Arial"/>
          <w:color w:val="FF0000"/>
          <w:sz w:val="21"/>
          <w:szCs w:val="21"/>
        </w:rPr>
        <w:t>-last-child(6)</w:t>
      </w:r>
    </w:p>
    <w:p w14:paraId="44298883" w14:textId="77777777" w:rsidR="00766328" w:rsidRPr="00766328" w:rsidRDefault="00766328" w:rsidP="00766328">
      <w:pPr>
        <w:shd w:val="clear" w:color="auto" w:fill="FFFFFF"/>
        <w:spacing w:after="150" w:line="240" w:lineRule="auto"/>
        <w:rPr>
          <w:rFonts w:ascii="Arial" w:eastAsia="Times New Roman" w:hAnsi="Arial" w:cs="Arial"/>
          <w:color w:val="888888"/>
          <w:sz w:val="21"/>
          <w:szCs w:val="21"/>
        </w:rPr>
      </w:pPr>
      <w:r w:rsidRPr="00766328">
        <w:rPr>
          <w:rFonts w:ascii="Arial" w:eastAsia="Times New Roman" w:hAnsi="Arial" w:cs="Arial"/>
          <w:color w:val="888888"/>
          <w:sz w:val="21"/>
          <w:szCs w:val="21"/>
        </w:rPr>
        <w:t>Third </w:t>
      </w:r>
      <w:r w:rsidRPr="00766328">
        <w:rPr>
          <w:rFonts w:ascii="Arial" w:eastAsia="Times New Roman" w:hAnsi="Arial" w:cs="Arial"/>
          <w:b/>
          <w:bCs/>
          <w:color w:val="4E4E4E"/>
          <w:sz w:val="21"/>
          <w:szCs w:val="21"/>
        </w:rPr>
        <w:t>input</w:t>
      </w:r>
      <w:r w:rsidRPr="00766328">
        <w:rPr>
          <w:rFonts w:ascii="Arial" w:eastAsia="Times New Roman" w:hAnsi="Arial" w:cs="Arial"/>
          <w:color w:val="888888"/>
          <w:sz w:val="21"/>
          <w:szCs w:val="21"/>
        </w:rPr>
        <w:t> element will be selected in first and second examples as shown in the figure.</w:t>
      </w:r>
    </w:p>
    <w:p w14:paraId="0866F32B" w14:textId="77777777" w:rsidR="00766328" w:rsidRPr="00766328" w:rsidRDefault="00766328" w:rsidP="00766328">
      <w:pPr>
        <w:shd w:val="clear" w:color="auto" w:fill="FFFDDB"/>
        <w:spacing w:line="240" w:lineRule="auto"/>
        <w:rPr>
          <w:rFonts w:ascii="Arial" w:eastAsia="Times New Roman" w:hAnsi="Arial" w:cs="Arial"/>
          <w:color w:val="888888"/>
          <w:sz w:val="21"/>
          <w:szCs w:val="21"/>
        </w:rPr>
      </w:pPr>
      <w:proofErr w:type="gramStart"/>
      <w:r w:rsidRPr="00766328">
        <w:rPr>
          <w:rFonts w:ascii="Arial" w:eastAsia="Times New Roman" w:hAnsi="Arial" w:cs="Arial"/>
          <w:color w:val="888888"/>
          <w:sz w:val="21"/>
          <w:szCs w:val="21"/>
        </w:rPr>
        <w:t>Similarly</w:t>
      </w:r>
      <w:proofErr w:type="gramEnd"/>
      <w:r w:rsidRPr="00766328">
        <w:rPr>
          <w:rFonts w:ascii="Arial" w:eastAsia="Times New Roman" w:hAnsi="Arial" w:cs="Arial"/>
          <w:color w:val="888888"/>
          <w:sz w:val="21"/>
          <w:szCs w:val="21"/>
        </w:rPr>
        <w:br/>
      </w:r>
      <w:r w:rsidRPr="00766328">
        <w:rPr>
          <w:rFonts w:ascii="Arial" w:eastAsia="Times New Roman" w:hAnsi="Arial" w:cs="Arial"/>
          <w:b/>
          <w:bCs/>
          <w:color w:val="4E4E4E"/>
          <w:sz w:val="21"/>
          <w:szCs w:val="21"/>
        </w:rPr>
        <w:t>:only-child</w:t>
      </w:r>
      <w:r w:rsidRPr="00766328">
        <w:rPr>
          <w:rFonts w:ascii="Arial" w:eastAsia="Times New Roman" w:hAnsi="Arial" w:cs="Arial"/>
          <w:color w:val="888888"/>
          <w:sz w:val="21"/>
          <w:szCs w:val="21"/>
        </w:rPr>
        <w:t> can be used for selecting elements with no siblings </w:t>
      </w:r>
      <w:r w:rsidRPr="00766328">
        <w:rPr>
          <w:rFonts w:ascii="Arial" w:eastAsia="Times New Roman" w:hAnsi="Arial" w:cs="Arial"/>
          <w:color w:val="888888"/>
          <w:sz w:val="21"/>
          <w:szCs w:val="21"/>
        </w:rPr>
        <w:br/>
      </w:r>
      <w:r w:rsidRPr="00766328">
        <w:rPr>
          <w:rFonts w:ascii="Arial" w:eastAsia="Times New Roman" w:hAnsi="Arial" w:cs="Arial"/>
          <w:b/>
          <w:bCs/>
          <w:color w:val="4E4E4E"/>
          <w:sz w:val="21"/>
          <w:szCs w:val="21"/>
        </w:rPr>
        <w:t>:empty </w:t>
      </w:r>
      <w:r w:rsidRPr="00766328">
        <w:rPr>
          <w:rFonts w:ascii="Arial" w:eastAsia="Times New Roman" w:hAnsi="Arial" w:cs="Arial"/>
          <w:color w:val="888888"/>
          <w:sz w:val="21"/>
          <w:szCs w:val="21"/>
        </w:rPr>
        <w:t>can be used for selecting elements without children</w:t>
      </w:r>
      <w:r w:rsidRPr="00766328">
        <w:rPr>
          <w:rFonts w:ascii="Arial" w:eastAsia="Times New Roman" w:hAnsi="Arial" w:cs="Arial"/>
          <w:color w:val="888888"/>
          <w:sz w:val="21"/>
          <w:szCs w:val="21"/>
        </w:rPr>
        <w:br/>
      </w:r>
      <w:r w:rsidRPr="00766328">
        <w:rPr>
          <w:rFonts w:ascii="Arial" w:eastAsia="Times New Roman" w:hAnsi="Arial" w:cs="Arial"/>
          <w:b/>
          <w:bCs/>
          <w:color w:val="4E4E4E"/>
          <w:sz w:val="21"/>
          <w:szCs w:val="21"/>
        </w:rPr>
        <w:t>:only-of-type </w:t>
      </w:r>
      <w:r w:rsidRPr="00766328">
        <w:rPr>
          <w:rFonts w:ascii="Arial" w:eastAsia="Times New Roman" w:hAnsi="Arial" w:cs="Arial"/>
          <w:color w:val="888888"/>
          <w:sz w:val="21"/>
          <w:szCs w:val="21"/>
        </w:rPr>
        <w:t>can be used for selecting elements with same element name</w:t>
      </w:r>
    </w:p>
    <w:p w14:paraId="708B6979" w14:textId="77777777" w:rsidR="00766328" w:rsidRPr="00766328" w:rsidRDefault="00766328" w:rsidP="00766328">
      <w:pPr>
        <w:shd w:val="clear" w:color="auto" w:fill="E2F2CB"/>
        <w:spacing w:before="150" w:line="600" w:lineRule="atLeast"/>
        <w:outlineLvl w:val="1"/>
        <w:rPr>
          <w:rFonts w:ascii="Arial" w:eastAsia="Times New Roman" w:hAnsi="Arial" w:cs="Arial"/>
          <w:b/>
          <w:bCs/>
          <w:color w:val="333333"/>
          <w:sz w:val="36"/>
          <w:szCs w:val="36"/>
        </w:rPr>
      </w:pPr>
      <w:r w:rsidRPr="00766328">
        <w:rPr>
          <w:rFonts w:ascii="Arial" w:eastAsia="Times New Roman" w:hAnsi="Arial" w:cs="Arial"/>
          <w:b/>
          <w:bCs/>
          <w:color w:val="333333"/>
          <w:sz w:val="36"/>
          <w:szCs w:val="36"/>
        </w:rPr>
        <w:t xml:space="preserve">Locating Elements by prefix </w:t>
      </w:r>
      <w:proofErr w:type="gramStart"/>
      <w:r w:rsidRPr="00766328">
        <w:rPr>
          <w:rFonts w:ascii="Arial" w:eastAsia="Times New Roman" w:hAnsi="Arial" w:cs="Arial"/>
          <w:b/>
          <w:bCs/>
          <w:color w:val="333333"/>
          <w:sz w:val="36"/>
          <w:szCs w:val="36"/>
        </w:rPr>
        <w:t>of  attribute</w:t>
      </w:r>
      <w:proofErr w:type="gramEnd"/>
      <w:r w:rsidRPr="00766328">
        <w:rPr>
          <w:rFonts w:ascii="Arial" w:eastAsia="Times New Roman" w:hAnsi="Arial" w:cs="Arial"/>
          <w:b/>
          <w:bCs/>
          <w:color w:val="333333"/>
          <w:sz w:val="36"/>
          <w:szCs w:val="36"/>
        </w:rPr>
        <w:t xml:space="preserve"> value</w:t>
      </w:r>
    </w:p>
    <w:p w14:paraId="2F5A3148" w14:textId="77777777" w:rsidR="00766328" w:rsidRPr="00766328" w:rsidRDefault="00766328" w:rsidP="00766328">
      <w:pPr>
        <w:shd w:val="clear" w:color="auto" w:fill="FFFFFF"/>
        <w:spacing w:after="150" w:line="240" w:lineRule="auto"/>
        <w:rPr>
          <w:rFonts w:ascii="Arial" w:eastAsia="Times New Roman" w:hAnsi="Arial" w:cs="Arial"/>
          <w:color w:val="888888"/>
          <w:sz w:val="21"/>
          <w:szCs w:val="21"/>
        </w:rPr>
      </w:pPr>
      <w:r w:rsidRPr="00766328">
        <w:rPr>
          <w:rFonts w:ascii="Arial" w:eastAsia="Times New Roman" w:hAnsi="Arial" w:cs="Arial"/>
          <w:color w:val="888888"/>
          <w:sz w:val="21"/>
          <w:szCs w:val="21"/>
        </w:rPr>
        <w:t>Following can be used when you have dynamic attribute values, but they begin with a fixed string.</w:t>
      </w:r>
    </w:p>
    <w:p w14:paraId="32216768" w14:textId="77777777" w:rsidR="00766328" w:rsidRPr="00766328" w:rsidRDefault="00766328" w:rsidP="00766328">
      <w:pPr>
        <w:shd w:val="clear" w:color="auto" w:fill="FFFFFF"/>
        <w:spacing w:after="150" w:line="240" w:lineRule="auto"/>
        <w:rPr>
          <w:rFonts w:ascii="Arial" w:eastAsia="Times New Roman" w:hAnsi="Arial" w:cs="Arial"/>
          <w:color w:val="888888"/>
          <w:sz w:val="21"/>
          <w:szCs w:val="21"/>
        </w:rPr>
      </w:pPr>
      <w:proofErr w:type="gramStart"/>
      <w:r w:rsidRPr="00766328">
        <w:rPr>
          <w:rFonts w:ascii="Arial" w:eastAsia="Times New Roman" w:hAnsi="Arial" w:cs="Arial"/>
          <w:b/>
          <w:bCs/>
          <w:color w:val="4E4E4E"/>
          <w:sz w:val="21"/>
          <w:szCs w:val="21"/>
        </w:rPr>
        <w:t>Syntax :</w:t>
      </w:r>
      <w:proofErr w:type="gramEnd"/>
    </w:p>
    <w:p w14:paraId="4688C8DD" w14:textId="77777777" w:rsidR="00766328" w:rsidRPr="00766328" w:rsidRDefault="00766328" w:rsidP="00766328">
      <w:pPr>
        <w:shd w:val="clear" w:color="auto" w:fill="FFFFFF"/>
        <w:spacing w:after="150" w:line="240" w:lineRule="auto"/>
        <w:rPr>
          <w:rFonts w:ascii="Arial" w:eastAsia="Times New Roman" w:hAnsi="Arial" w:cs="Arial"/>
          <w:color w:val="888888"/>
          <w:sz w:val="21"/>
          <w:szCs w:val="21"/>
        </w:rPr>
      </w:pPr>
      <w:r w:rsidRPr="00766328">
        <w:rPr>
          <w:rFonts w:ascii="Consolas" w:eastAsia="Times New Roman" w:hAnsi="Consolas" w:cs="Courier New"/>
          <w:color w:val="800080"/>
          <w:sz w:val="18"/>
          <w:szCs w:val="18"/>
          <w:bdr w:val="single" w:sz="6" w:space="2" w:color="E1E1E8" w:frame="1"/>
          <w:shd w:val="clear" w:color="auto" w:fill="F7F7F9"/>
        </w:rPr>
        <w:t>tag-name</w:t>
      </w:r>
      <w:r w:rsidRPr="00766328">
        <w:rPr>
          <w:rFonts w:ascii="Consolas" w:eastAsia="Times New Roman" w:hAnsi="Consolas" w:cs="Courier New"/>
          <w:color w:val="DD1144"/>
          <w:sz w:val="18"/>
          <w:szCs w:val="18"/>
          <w:bdr w:val="single" w:sz="6" w:space="2" w:color="E1E1E8" w:frame="1"/>
          <w:shd w:val="clear" w:color="auto" w:fill="F7F7F9"/>
        </w:rPr>
        <w:t>[</w:t>
      </w:r>
      <w:r w:rsidRPr="00766328">
        <w:rPr>
          <w:rFonts w:ascii="Consolas" w:eastAsia="Times New Roman" w:hAnsi="Consolas" w:cs="Courier New"/>
          <w:color w:val="FFCC00"/>
          <w:sz w:val="18"/>
          <w:szCs w:val="18"/>
          <w:bdr w:val="single" w:sz="6" w:space="2" w:color="E1E1E8" w:frame="1"/>
          <w:shd w:val="clear" w:color="auto" w:fill="F7F7F9"/>
        </w:rPr>
        <w:t>attribute-name</w:t>
      </w:r>
      <w:r w:rsidRPr="00766328">
        <w:rPr>
          <w:rFonts w:ascii="Consolas" w:eastAsia="Times New Roman" w:hAnsi="Consolas" w:cs="Courier New"/>
          <w:color w:val="FF0000"/>
          <w:sz w:val="18"/>
          <w:szCs w:val="18"/>
          <w:bdr w:val="single" w:sz="6" w:space="2" w:color="E1E1E8" w:frame="1"/>
          <w:shd w:val="clear" w:color="auto" w:fill="F7F7F9"/>
        </w:rPr>
        <w:t>^=</w:t>
      </w:r>
      <w:r w:rsidRPr="00766328">
        <w:rPr>
          <w:rFonts w:ascii="Consolas" w:eastAsia="Times New Roman" w:hAnsi="Consolas" w:cs="Courier New"/>
          <w:color w:val="DD1144"/>
          <w:sz w:val="18"/>
          <w:szCs w:val="18"/>
          <w:bdr w:val="single" w:sz="6" w:space="2" w:color="E1E1E8" w:frame="1"/>
          <w:shd w:val="clear" w:color="auto" w:fill="F7F7F9"/>
        </w:rPr>
        <w:t>’</w:t>
      </w:r>
      <w:r w:rsidRPr="00766328">
        <w:rPr>
          <w:rFonts w:ascii="Consolas" w:eastAsia="Times New Roman" w:hAnsi="Consolas" w:cs="Courier New"/>
          <w:color w:val="0000FF"/>
          <w:sz w:val="18"/>
          <w:szCs w:val="18"/>
          <w:bdr w:val="single" w:sz="6" w:space="2" w:color="E1E1E8" w:frame="1"/>
          <w:shd w:val="clear" w:color="auto" w:fill="F7F7F9"/>
        </w:rPr>
        <w:t>fixed-prefix-of-value</w:t>
      </w:r>
      <w:r w:rsidRPr="00766328">
        <w:rPr>
          <w:rFonts w:ascii="Consolas" w:eastAsia="Times New Roman" w:hAnsi="Consolas" w:cs="Courier New"/>
          <w:color w:val="DD1144"/>
          <w:sz w:val="18"/>
          <w:szCs w:val="18"/>
          <w:bdr w:val="single" w:sz="6" w:space="2" w:color="E1E1E8" w:frame="1"/>
          <w:shd w:val="clear" w:color="auto" w:fill="F7F7F9"/>
        </w:rPr>
        <w:t>’]</w:t>
      </w:r>
      <w:r w:rsidRPr="00766328">
        <w:rPr>
          <w:rFonts w:ascii="Arial" w:eastAsia="Times New Roman" w:hAnsi="Arial" w:cs="Arial"/>
          <w:color w:val="888888"/>
          <w:sz w:val="21"/>
          <w:szCs w:val="21"/>
        </w:rPr>
        <w:t> or</w:t>
      </w:r>
      <w:r w:rsidRPr="00766328">
        <w:rPr>
          <w:rFonts w:ascii="Arial" w:eastAsia="Times New Roman" w:hAnsi="Arial" w:cs="Arial"/>
          <w:color w:val="888888"/>
          <w:sz w:val="21"/>
          <w:szCs w:val="21"/>
        </w:rPr>
        <w:br/>
      </w:r>
      <w:r w:rsidRPr="00766328">
        <w:rPr>
          <w:rFonts w:ascii="Consolas" w:eastAsia="Times New Roman" w:hAnsi="Consolas" w:cs="Courier New"/>
          <w:color w:val="DD1144"/>
          <w:sz w:val="18"/>
          <w:szCs w:val="18"/>
          <w:bdr w:val="single" w:sz="6" w:space="2" w:color="E1E1E8" w:frame="1"/>
          <w:shd w:val="clear" w:color="auto" w:fill="F7F7F9"/>
        </w:rPr>
        <w:t>[</w:t>
      </w:r>
      <w:r w:rsidRPr="00766328">
        <w:rPr>
          <w:rFonts w:ascii="Consolas" w:eastAsia="Times New Roman" w:hAnsi="Consolas" w:cs="Courier New"/>
          <w:color w:val="FFCC00"/>
          <w:sz w:val="18"/>
          <w:szCs w:val="18"/>
          <w:bdr w:val="single" w:sz="6" w:space="2" w:color="E1E1E8" w:frame="1"/>
          <w:shd w:val="clear" w:color="auto" w:fill="F7F7F9"/>
        </w:rPr>
        <w:t>attribute-name</w:t>
      </w:r>
      <w:r w:rsidRPr="00766328">
        <w:rPr>
          <w:rFonts w:ascii="Consolas" w:eastAsia="Times New Roman" w:hAnsi="Consolas" w:cs="Courier New"/>
          <w:color w:val="FF0000"/>
          <w:sz w:val="18"/>
          <w:szCs w:val="18"/>
          <w:bdr w:val="single" w:sz="6" w:space="2" w:color="E1E1E8" w:frame="1"/>
          <w:shd w:val="clear" w:color="auto" w:fill="F7F7F9"/>
        </w:rPr>
        <w:t>^=</w:t>
      </w:r>
      <w:r w:rsidRPr="00766328">
        <w:rPr>
          <w:rFonts w:ascii="Consolas" w:eastAsia="Times New Roman" w:hAnsi="Consolas" w:cs="Courier New"/>
          <w:color w:val="DD1144"/>
          <w:sz w:val="18"/>
          <w:szCs w:val="18"/>
          <w:bdr w:val="single" w:sz="6" w:space="2" w:color="E1E1E8" w:frame="1"/>
          <w:shd w:val="clear" w:color="auto" w:fill="F7F7F9"/>
        </w:rPr>
        <w:t>’</w:t>
      </w:r>
      <w:r w:rsidRPr="00766328">
        <w:rPr>
          <w:rFonts w:ascii="Consolas" w:eastAsia="Times New Roman" w:hAnsi="Consolas" w:cs="Courier New"/>
          <w:color w:val="0000FF"/>
          <w:sz w:val="18"/>
          <w:szCs w:val="18"/>
          <w:bdr w:val="single" w:sz="6" w:space="2" w:color="E1E1E8" w:frame="1"/>
          <w:shd w:val="clear" w:color="auto" w:fill="F7F7F9"/>
        </w:rPr>
        <w:t>fixed-prefix-of-value</w:t>
      </w:r>
      <w:r w:rsidRPr="00766328">
        <w:rPr>
          <w:rFonts w:ascii="Consolas" w:eastAsia="Times New Roman" w:hAnsi="Consolas" w:cs="Courier New"/>
          <w:color w:val="DD1144"/>
          <w:sz w:val="18"/>
          <w:szCs w:val="18"/>
          <w:bdr w:val="single" w:sz="6" w:space="2" w:color="E1E1E8" w:frame="1"/>
          <w:shd w:val="clear" w:color="auto" w:fill="F7F7F9"/>
        </w:rPr>
        <w:t>’]</w:t>
      </w:r>
    </w:p>
    <w:p w14:paraId="088E9616" w14:textId="3D44D734" w:rsidR="00766328" w:rsidRPr="00766328" w:rsidRDefault="00766328" w:rsidP="00766328">
      <w:pPr>
        <w:shd w:val="clear" w:color="auto" w:fill="FFFFFF"/>
        <w:spacing w:after="150" w:line="240" w:lineRule="auto"/>
        <w:rPr>
          <w:rFonts w:ascii="Arial" w:eastAsia="Times New Roman" w:hAnsi="Arial" w:cs="Arial"/>
          <w:color w:val="888888"/>
          <w:sz w:val="21"/>
          <w:szCs w:val="21"/>
        </w:rPr>
      </w:pPr>
      <w:r w:rsidRPr="00766328">
        <w:rPr>
          <w:rFonts w:ascii="Arial" w:eastAsia="Times New Roman" w:hAnsi="Arial" w:cs="Arial"/>
          <w:noProof/>
          <w:color w:val="888888"/>
          <w:sz w:val="21"/>
          <w:szCs w:val="21"/>
        </w:rPr>
        <w:drawing>
          <wp:inline distT="0" distB="0" distL="0" distR="0" wp14:anchorId="11D045F5" wp14:editId="7D1F852C">
            <wp:extent cx="5943600" cy="1028700"/>
            <wp:effectExtent l="0" t="0" r="0" b="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1028700"/>
                    </a:xfrm>
                    <a:prstGeom prst="rect">
                      <a:avLst/>
                    </a:prstGeom>
                    <a:noFill/>
                    <a:ln>
                      <a:noFill/>
                    </a:ln>
                  </pic:spPr>
                </pic:pic>
              </a:graphicData>
            </a:graphic>
          </wp:inline>
        </w:drawing>
      </w:r>
    </w:p>
    <w:p w14:paraId="61208EA0" w14:textId="77777777" w:rsidR="00766328" w:rsidRPr="00766328" w:rsidRDefault="00766328" w:rsidP="00766328">
      <w:pPr>
        <w:shd w:val="clear" w:color="auto" w:fill="FFFFFF"/>
        <w:spacing w:after="150" w:line="240" w:lineRule="auto"/>
        <w:rPr>
          <w:rFonts w:ascii="Arial" w:eastAsia="Times New Roman" w:hAnsi="Arial" w:cs="Arial"/>
          <w:color w:val="888888"/>
          <w:sz w:val="21"/>
          <w:szCs w:val="21"/>
        </w:rPr>
      </w:pPr>
      <w:proofErr w:type="gramStart"/>
      <w:r w:rsidRPr="00766328">
        <w:rPr>
          <w:rFonts w:ascii="Arial" w:eastAsia="Times New Roman" w:hAnsi="Arial" w:cs="Arial"/>
          <w:b/>
          <w:bCs/>
          <w:color w:val="4E4E4E"/>
          <w:sz w:val="21"/>
          <w:szCs w:val="21"/>
        </w:rPr>
        <w:t>Examples :</w:t>
      </w:r>
      <w:proofErr w:type="gramEnd"/>
    </w:p>
    <w:p w14:paraId="390C78A7" w14:textId="77777777" w:rsidR="00766328" w:rsidRPr="00766328" w:rsidRDefault="00766328" w:rsidP="00766328">
      <w:pPr>
        <w:numPr>
          <w:ilvl w:val="0"/>
          <w:numId w:val="19"/>
        </w:numPr>
        <w:shd w:val="clear" w:color="auto" w:fill="FFFFFF"/>
        <w:spacing w:before="100" w:beforeAutospacing="1" w:after="100" w:afterAutospacing="1" w:line="300" w:lineRule="atLeast"/>
        <w:rPr>
          <w:rFonts w:ascii="Arial" w:eastAsia="Times New Roman" w:hAnsi="Arial" w:cs="Arial"/>
          <w:color w:val="888888"/>
          <w:sz w:val="21"/>
          <w:szCs w:val="21"/>
        </w:rPr>
      </w:pPr>
      <w:r w:rsidRPr="00766328">
        <w:rPr>
          <w:rFonts w:ascii="Arial" w:eastAsia="Times New Roman" w:hAnsi="Arial" w:cs="Arial"/>
          <w:color w:val="993366"/>
          <w:sz w:val="21"/>
          <w:szCs w:val="21"/>
        </w:rPr>
        <w:t>a</w:t>
      </w:r>
      <w:r w:rsidRPr="00766328">
        <w:rPr>
          <w:rFonts w:ascii="Arial" w:eastAsia="Times New Roman" w:hAnsi="Arial" w:cs="Arial"/>
          <w:color w:val="888888"/>
          <w:sz w:val="21"/>
          <w:szCs w:val="21"/>
        </w:rPr>
        <w:t>[</w:t>
      </w:r>
      <w:proofErr w:type="spellStart"/>
      <w:r w:rsidRPr="00766328">
        <w:rPr>
          <w:rFonts w:ascii="Arial" w:eastAsia="Times New Roman" w:hAnsi="Arial" w:cs="Arial"/>
          <w:color w:val="FFCC00"/>
          <w:sz w:val="21"/>
          <w:szCs w:val="21"/>
        </w:rPr>
        <w:t>href</w:t>
      </w:r>
      <w:proofErr w:type="spellEnd"/>
      <w:r w:rsidRPr="00766328">
        <w:rPr>
          <w:rFonts w:ascii="Arial" w:eastAsia="Times New Roman" w:hAnsi="Arial" w:cs="Arial"/>
          <w:color w:val="888888"/>
          <w:sz w:val="21"/>
          <w:szCs w:val="21"/>
        </w:rPr>
        <w:t>^=’</w:t>
      </w:r>
      <w:proofErr w:type="gramStart"/>
      <w:r w:rsidRPr="00766328">
        <w:rPr>
          <w:rFonts w:ascii="Arial" w:eastAsia="Times New Roman" w:hAnsi="Arial" w:cs="Arial"/>
          <w:color w:val="3366FF"/>
          <w:sz w:val="21"/>
          <w:szCs w:val="21"/>
        </w:rPr>
        <w:t>https://www.amazon.com/</w:t>
      </w:r>
      <w:proofErr w:type="spellStart"/>
      <w:r w:rsidRPr="00766328">
        <w:rPr>
          <w:rFonts w:ascii="Arial" w:eastAsia="Times New Roman" w:hAnsi="Arial" w:cs="Arial"/>
          <w:color w:val="3366FF"/>
          <w:sz w:val="21"/>
          <w:szCs w:val="21"/>
        </w:rPr>
        <w:t>Magnasonic</w:t>
      </w:r>
      <w:proofErr w:type="spellEnd"/>
      <w:r w:rsidRPr="00766328">
        <w:rPr>
          <w:rFonts w:ascii="Arial" w:eastAsia="Times New Roman" w:hAnsi="Arial" w:cs="Arial"/>
          <w:color w:val="3366FF"/>
          <w:sz w:val="21"/>
          <w:szCs w:val="21"/>
        </w:rPr>
        <w:t>-</w:t>
      </w:r>
      <w:r w:rsidRPr="00766328">
        <w:rPr>
          <w:rFonts w:ascii="Arial" w:eastAsia="Times New Roman" w:hAnsi="Arial" w:cs="Arial"/>
          <w:color w:val="888888"/>
          <w:sz w:val="21"/>
          <w:szCs w:val="21"/>
        </w:rPr>
        <w:t>‘</w:t>
      </w:r>
      <w:proofErr w:type="gramEnd"/>
      <w:r w:rsidRPr="00766328">
        <w:rPr>
          <w:rFonts w:ascii="Arial" w:eastAsia="Times New Roman" w:hAnsi="Arial" w:cs="Arial"/>
          <w:color w:val="888888"/>
          <w:sz w:val="21"/>
          <w:szCs w:val="21"/>
        </w:rPr>
        <w:t>]</w:t>
      </w:r>
    </w:p>
    <w:p w14:paraId="2E7D610E" w14:textId="77777777" w:rsidR="00766328" w:rsidRPr="00766328" w:rsidRDefault="00766328" w:rsidP="00766328">
      <w:pPr>
        <w:numPr>
          <w:ilvl w:val="0"/>
          <w:numId w:val="19"/>
        </w:numPr>
        <w:shd w:val="clear" w:color="auto" w:fill="FFFFFF"/>
        <w:spacing w:before="100" w:beforeAutospacing="1" w:after="100" w:afterAutospacing="1" w:line="300" w:lineRule="atLeast"/>
        <w:rPr>
          <w:rFonts w:ascii="Arial" w:eastAsia="Times New Roman" w:hAnsi="Arial" w:cs="Arial"/>
          <w:color w:val="888888"/>
          <w:sz w:val="21"/>
          <w:szCs w:val="21"/>
        </w:rPr>
      </w:pPr>
      <w:r w:rsidRPr="00766328">
        <w:rPr>
          <w:rFonts w:ascii="Arial" w:eastAsia="Times New Roman" w:hAnsi="Arial" w:cs="Arial"/>
          <w:color w:val="888888"/>
          <w:sz w:val="21"/>
          <w:szCs w:val="21"/>
        </w:rPr>
        <w:t>[</w:t>
      </w:r>
      <w:proofErr w:type="spellStart"/>
      <w:r w:rsidRPr="00766328">
        <w:rPr>
          <w:rFonts w:ascii="Arial" w:eastAsia="Times New Roman" w:hAnsi="Arial" w:cs="Arial"/>
          <w:color w:val="FFCC00"/>
          <w:sz w:val="21"/>
          <w:szCs w:val="21"/>
        </w:rPr>
        <w:t>href</w:t>
      </w:r>
      <w:proofErr w:type="spellEnd"/>
      <w:r w:rsidRPr="00766328">
        <w:rPr>
          <w:rFonts w:ascii="Arial" w:eastAsia="Times New Roman" w:hAnsi="Arial" w:cs="Arial"/>
          <w:color w:val="888888"/>
          <w:sz w:val="21"/>
          <w:szCs w:val="21"/>
        </w:rPr>
        <w:t>^=’</w:t>
      </w:r>
      <w:proofErr w:type="gramStart"/>
      <w:r w:rsidRPr="00766328">
        <w:rPr>
          <w:rFonts w:ascii="Arial" w:eastAsia="Times New Roman" w:hAnsi="Arial" w:cs="Arial"/>
          <w:color w:val="3366FF"/>
          <w:sz w:val="21"/>
          <w:szCs w:val="21"/>
        </w:rPr>
        <w:t>https://www.amazon.com/</w:t>
      </w:r>
      <w:proofErr w:type="spellStart"/>
      <w:r w:rsidRPr="00766328">
        <w:rPr>
          <w:rFonts w:ascii="Arial" w:eastAsia="Times New Roman" w:hAnsi="Arial" w:cs="Arial"/>
          <w:color w:val="3366FF"/>
          <w:sz w:val="21"/>
          <w:szCs w:val="21"/>
        </w:rPr>
        <w:t>Magnasonic</w:t>
      </w:r>
      <w:proofErr w:type="spellEnd"/>
      <w:r w:rsidRPr="00766328">
        <w:rPr>
          <w:rFonts w:ascii="Arial" w:eastAsia="Times New Roman" w:hAnsi="Arial" w:cs="Arial"/>
          <w:color w:val="3366FF"/>
          <w:sz w:val="21"/>
          <w:szCs w:val="21"/>
        </w:rPr>
        <w:t>-</w:t>
      </w:r>
      <w:r w:rsidRPr="00766328">
        <w:rPr>
          <w:rFonts w:ascii="Arial" w:eastAsia="Times New Roman" w:hAnsi="Arial" w:cs="Arial"/>
          <w:color w:val="888888"/>
          <w:sz w:val="21"/>
          <w:szCs w:val="21"/>
        </w:rPr>
        <w:t>‘</w:t>
      </w:r>
      <w:proofErr w:type="gramEnd"/>
      <w:r w:rsidRPr="00766328">
        <w:rPr>
          <w:rFonts w:ascii="Arial" w:eastAsia="Times New Roman" w:hAnsi="Arial" w:cs="Arial"/>
          <w:color w:val="888888"/>
          <w:sz w:val="21"/>
          <w:szCs w:val="21"/>
        </w:rPr>
        <w:t>]</w:t>
      </w:r>
    </w:p>
    <w:p w14:paraId="1B012D61" w14:textId="77777777" w:rsidR="00766328" w:rsidRPr="00766328" w:rsidRDefault="00766328" w:rsidP="00766328">
      <w:pPr>
        <w:shd w:val="clear" w:color="auto" w:fill="E2F2CB"/>
        <w:spacing w:before="150" w:line="600" w:lineRule="atLeast"/>
        <w:outlineLvl w:val="1"/>
        <w:rPr>
          <w:rFonts w:ascii="Arial" w:eastAsia="Times New Roman" w:hAnsi="Arial" w:cs="Arial"/>
          <w:b/>
          <w:bCs/>
          <w:color w:val="333333"/>
          <w:sz w:val="36"/>
          <w:szCs w:val="36"/>
        </w:rPr>
      </w:pPr>
      <w:r w:rsidRPr="00766328">
        <w:rPr>
          <w:rFonts w:ascii="Arial" w:eastAsia="Times New Roman" w:hAnsi="Arial" w:cs="Arial"/>
          <w:b/>
          <w:bCs/>
          <w:color w:val="4E4E4E"/>
          <w:sz w:val="36"/>
          <w:szCs w:val="36"/>
        </w:rPr>
        <w:t>Locating Elements by suffix of attribute value</w:t>
      </w:r>
    </w:p>
    <w:p w14:paraId="1736AD2B" w14:textId="77777777" w:rsidR="00766328" w:rsidRPr="00766328" w:rsidRDefault="00766328" w:rsidP="00766328">
      <w:pPr>
        <w:shd w:val="clear" w:color="auto" w:fill="FFFFFF"/>
        <w:spacing w:after="150" w:line="240" w:lineRule="auto"/>
        <w:rPr>
          <w:rFonts w:ascii="Arial" w:eastAsia="Times New Roman" w:hAnsi="Arial" w:cs="Arial"/>
          <w:color w:val="888888"/>
          <w:sz w:val="21"/>
          <w:szCs w:val="21"/>
        </w:rPr>
      </w:pPr>
      <w:r w:rsidRPr="00766328">
        <w:rPr>
          <w:rFonts w:ascii="Arial" w:eastAsia="Times New Roman" w:hAnsi="Arial" w:cs="Arial"/>
          <w:color w:val="888888"/>
          <w:sz w:val="21"/>
          <w:szCs w:val="21"/>
        </w:rPr>
        <w:t>Following can be used when you know the dynamic attributes have fixed ending attribute value (suffix). </w:t>
      </w:r>
    </w:p>
    <w:p w14:paraId="279E16AD" w14:textId="77777777" w:rsidR="00766328" w:rsidRPr="00766328" w:rsidRDefault="00766328" w:rsidP="00766328">
      <w:pPr>
        <w:shd w:val="clear" w:color="auto" w:fill="FFFFFF"/>
        <w:spacing w:after="150" w:line="240" w:lineRule="auto"/>
        <w:rPr>
          <w:rFonts w:ascii="Arial" w:eastAsia="Times New Roman" w:hAnsi="Arial" w:cs="Arial"/>
          <w:color w:val="888888"/>
          <w:sz w:val="21"/>
          <w:szCs w:val="21"/>
        </w:rPr>
      </w:pPr>
      <w:proofErr w:type="gramStart"/>
      <w:r w:rsidRPr="00766328">
        <w:rPr>
          <w:rFonts w:ascii="Arial" w:eastAsia="Times New Roman" w:hAnsi="Arial" w:cs="Arial"/>
          <w:b/>
          <w:bCs/>
          <w:color w:val="4E4E4E"/>
          <w:sz w:val="21"/>
          <w:szCs w:val="21"/>
        </w:rPr>
        <w:t>Syntax :</w:t>
      </w:r>
      <w:proofErr w:type="gramEnd"/>
    </w:p>
    <w:p w14:paraId="76D8AC55" w14:textId="77777777" w:rsidR="00766328" w:rsidRPr="00766328" w:rsidRDefault="00766328" w:rsidP="00766328">
      <w:pPr>
        <w:shd w:val="clear" w:color="auto" w:fill="FFFFFF"/>
        <w:spacing w:after="150" w:line="240" w:lineRule="auto"/>
        <w:rPr>
          <w:rFonts w:ascii="Arial" w:eastAsia="Times New Roman" w:hAnsi="Arial" w:cs="Arial"/>
          <w:color w:val="888888"/>
          <w:sz w:val="21"/>
          <w:szCs w:val="21"/>
        </w:rPr>
      </w:pPr>
      <w:r w:rsidRPr="00766328">
        <w:rPr>
          <w:rFonts w:ascii="Consolas" w:eastAsia="Times New Roman" w:hAnsi="Consolas" w:cs="Courier New"/>
          <w:color w:val="800080"/>
          <w:sz w:val="18"/>
          <w:szCs w:val="18"/>
          <w:bdr w:val="single" w:sz="6" w:space="2" w:color="E1E1E8" w:frame="1"/>
          <w:shd w:val="clear" w:color="auto" w:fill="F7F7F9"/>
        </w:rPr>
        <w:t>tag-name</w:t>
      </w:r>
      <w:r w:rsidRPr="00766328">
        <w:rPr>
          <w:rFonts w:ascii="Consolas" w:eastAsia="Times New Roman" w:hAnsi="Consolas" w:cs="Courier New"/>
          <w:color w:val="DD1144"/>
          <w:sz w:val="18"/>
          <w:szCs w:val="18"/>
          <w:bdr w:val="single" w:sz="6" w:space="2" w:color="E1E1E8" w:frame="1"/>
          <w:shd w:val="clear" w:color="auto" w:fill="F7F7F9"/>
        </w:rPr>
        <w:t>[</w:t>
      </w:r>
      <w:r w:rsidRPr="00766328">
        <w:rPr>
          <w:rFonts w:ascii="Consolas" w:eastAsia="Times New Roman" w:hAnsi="Consolas" w:cs="Courier New"/>
          <w:color w:val="FFCC00"/>
          <w:sz w:val="18"/>
          <w:szCs w:val="18"/>
          <w:bdr w:val="single" w:sz="6" w:space="2" w:color="E1E1E8" w:frame="1"/>
          <w:shd w:val="clear" w:color="auto" w:fill="F7F7F9"/>
        </w:rPr>
        <w:t>attribute-name</w:t>
      </w:r>
      <w:r w:rsidRPr="00766328">
        <w:rPr>
          <w:rFonts w:ascii="Consolas" w:eastAsia="Times New Roman" w:hAnsi="Consolas" w:cs="Courier New"/>
          <w:color w:val="DD1144"/>
          <w:sz w:val="18"/>
          <w:szCs w:val="18"/>
          <w:bdr w:val="single" w:sz="6" w:space="2" w:color="E1E1E8" w:frame="1"/>
          <w:shd w:val="clear" w:color="auto" w:fill="F7F7F9"/>
        </w:rPr>
        <w:t>$=’</w:t>
      </w:r>
      <w:r w:rsidRPr="00766328">
        <w:rPr>
          <w:rFonts w:ascii="Consolas" w:eastAsia="Times New Roman" w:hAnsi="Consolas" w:cs="Courier New"/>
          <w:color w:val="0000FF"/>
          <w:sz w:val="18"/>
          <w:szCs w:val="18"/>
          <w:bdr w:val="single" w:sz="6" w:space="2" w:color="E1E1E8" w:frame="1"/>
          <w:shd w:val="clear" w:color="auto" w:fill="F7F7F9"/>
        </w:rPr>
        <w:t>fixed-suffix</w:t>
      </w:r>
      <w:r w:rsidRPr="00766328">
        <w:rPr>
          <w:rFonts w:ascii="Consolas" w:eastAsia="Times New Roman" w:hAnsi="Consolas" w:cs="Courier New"/>
          <w:color w:val="DD1144"/>
          <w:sz w:val="18"/>
          <w:szCs w:val="18"/>
          <w:bdr w:val="single" w:sz="6" w:space="2" w:color="E1E1E8" w:frame="1"/>
          <w:shd w:val="clear" w:color="auto" w:fill="F7F7F9"/>
        </w:rPr>
        <w:t>’]</w:t>
      </w:r>
      <w:r w:rsidRPr="00766328">
        <w:rPr>
          <w:rFonts w:ascii="Arial" w:eastAsia="Times New Roman" w:hAnsi="Arial" w:cs="Arial"/>
          <w:color w:val="888888"/>
          <w:sz w:val="21"/>
          <w:szCs w:val="21"/>
        </w:rPr>
        <w:t> or</w:t>
      </w:r>
      <w:r w:rsidRPr="00766328">
        <w:rPr>
          <w:rFonts w:ascii="Arial" w:eastAsia="Times New Roman" w:hAnsi="Arial" w:cs="Arial"/>
          <w:color w:val="888888"/>
          <w:sz w:val="21"/>
          <w:szCs w:val="21"/>
        </w:rPr>
        <w:br/>
      </w:r>
      <w:r w:rsidRPr="00766328">
        <w:rPr>
          <w:rFonts w:ascii="Consolas" w:eastAsia="Times New Roman" w:hAnsi="Consolas" w:cs="Courier New"/>
          <w:color w:val="DD1144"/>
          <w:sz w:val="18"/>
          <w:szCs w:val="18"/>
          <w:bdr w:val="single" w:sz="6" w:space="2" w:color="E1E1E8" w:frame="1"/>
          <w:shd w:val="clear" w:color="auto" w:fill="F7F7F9"/>
        </w:rPr>
        <w:t>[</w:t>
      </w:r>
      <w:r w:rsidRPr="00766328">
        <w:rPr>
          <w:rFonts w:ascii="Consolas" w:eastAsia="Times New Roman" w:hAnsi="Consolas" w:cs="Courier New"/>
          <w:color w:val="FFCC00"/>
          <w:sz w:val="18"/>
          <w:szCs w:val="18"/>
          <w:bdr w:val="single" w:sz="6" w:space="2" w:color="E1E1E8" w:frame="1"/>
          <w:shd w:val="clear" w:color="auto" w:fill="F7F7F9"/>
        </w:rPr>
        <w:t>attribute-name</w:t>
      </w:r>
      <w:r w:rsidRPr="00766328">
        <w:rPr>
          <w:rFonts w:ascii="Consolas" w:eastAsia="Times New Roman" w:hAnsi="Consolas" w:cs="Courier New"/>
          <w:color w:val="DD1144"/>
          <w:sz w:val="18"/>
          <w:szCs w:val="18"/>
          <w:bdr w:val="single" w:sz="6" w:space="2" w:color="E1E1E8" w:frame="1"/>
          <w:shd w:val="clear" w:color="auto" w:fill="F7F7F9"/>
        </w:rPr>
        <w:t>$=’</w:t>
      </w:r>
      <w:r w:rsidRPr="00766328">
        <w:rPr>
          <w:rFonts w:ascii="Consolas" w:eastAsia="Times New Roman" w:hAnsi="Consolas" w:cs="Courier New"/>
          <w:color w:val="0000FF"/>
          <w:sz w:val="18"/>
          <w:szCs w:val="18"/>
          <w:bdr w:val="single" w:sz="6" w:space="2" w:color="E1E1E8" w:frame="1"/>
          <w:shd w:val="clear" w:color="auto" w:fill="F7F7F9"/>
        </w:rPr>
        <w:t>fixed-suffix</w:t>
      </w:r>
      <w:r w:rsidRPr="00766328">
        <w:rPr>
          <w:rFonts w:ascii="Consolas" w:eastAsia="Times New Roman" w:hAnsi="Consolas" w:cs="Courier New"/>
          <w:color w:val="DD1144"/>
          <w:sz w:val="18"/>
          <w:szCs w:val="18"/>
          <w:bdr w:val="single" w:sz="6" w:space="2" w:color="E1E1E8" w:frame="1"/>
          <w:shd w:val="clear" w:color="auto" w:fill="F7F7F9"/>
        </w:rPr>
        <w:t>’]</w:t>
      </w:r>
    </w:p>
    <w:p w14:paraId="71582FA3" w14:textId="5CF42C21" w:rsidR="00766328" w:rsidRPr="00766328" w:rsidRDefault="00766328" w:rsidP="00766328">
      <w:pPr>
        <w:shd w:val="clear" w:color="auto" w:fill="FFFFFF"/>
        <w:spacing w:after="150" w:line="240" w:lineRule="auto"/>
        <w:rPr>
          <w:rFonts w:ascii="Arial" w:eastAsia="Times New Roman" w:hAnsi="Arial" w:cs="Arial"/>
          <w:color w:val="888888"/>
          <w:sz w:val="21"/>
          <w:szCs w:val="21"/>
        </w:rPr>
      </w:pPr>
      <w:r w:rsidRPr="00766328">
        <w:rPr>
          <w:rFonts w:ascii="Arial" w:eastAsia="Times New Roman" w:hAnsi="Arial" w:cs="Arial"/>
          <w:noProof/>
          <w:color w:val="888888"/>
          <w:sz w:val="21"/>
          <w:szCs w:val="21"/>
        </w:rPr>
        <w:drawing>
          <wp:inline distT="0" distB="0" distL="0" distR="0" wp14:anchorId="7E188A16" wp14:editId="344883C7">
            <wp:extent cx="4457700" cy="762000"/>
            <wp:effectExtent l="0" t="0" r="0" b="0"/>
            <wp:docPr id="12" name="Picture 12" descr="Graphical user interface, text,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10;&#10;Description automatically generated with medium confidenc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457700" cy="762000"/>
                    </a:xfrm>
                    <a:prstGeom prst="rect">
                      <a:avLst/>
                    </a:prstGeom>
                    <a:noFill/>
                    <a:ln>
                      <a:noFill/>
                    </a:ln>
                  </pic:spPr>
                </pic:pic>
              </a:graphicData>
            </a:graphic>
          </wp:inline>
        </w:drawing>
      </w:r>
    </w:p>
    <w:p w14:paraId="5F287CAB" w14:textId="77777777" w:rsidR="00766328" w:rsidRPr="00766328" w:rsidRDefault="00766328" w:rsidP="00766328">
      <w:pPr>
        <w:shd w:val="clear" w:color="auto" w:fill="FFFFFF"/>
        <w:spacing w:after="150" w:line="240" w:lineRule="auto"/>
        <w:rPr>
          <w:rFonts w:ascii="Arial" w:eastAsia="Times New Roman" w:hAnsi="Arial" w:cs="Arial"/>
          <w:color w:val="888888"/>
          <w:sz w:val="21"/>
          <w:szCs w:val="21"/>
        </w:rPr>
      </w:pPr>
      <w:proofErr w:type="gramStart"/>
      <w:r w:rsidRPr="00766328">
        <w:rPr>
          <w:rFonts w:ascii="Arial" w:eastAsia="Times New Roman" w:hAnsi="Arial" w:cs="Arial"/>
          <w:b/>
          <w:bCs/>
          <w:color w:val="4E4E4E"/>
          <w:sz w:val="21"/>
          <w:szCs w:val="21"/>
        </w:rPr>
        <w:t>Example :</w:t>
      </w:r>
      <w:proofErr w:type="gramEnd"/>
    </w:p>
    <w:p w14:paraId="2F43A116" w14:textId="77777777" w:rsidR="00766328" w:rsidRPr="00766328" w:rsidRDefault="00766328" w:rsidP="00766328">
      <w:pPr>
        <w:numPr>
          <w:ilvl w:val="0"/>
          <w:numId w:val="20"/>
        </w:numPr>
        <w:shd w:val="clear" w:color="auto" w:fill="FFFFFF"/>
        <w:spacing w:before="100" w:beforeAutospacing="1" w:after="100" w:afterAutospacing="1" w:line="300" w:lineRule="atLeast"/>
        <w:rPr>
          <w:rFonts w:ascii="Arial" w:eastAsia="Times New Roman" w:hAnsi="Arial" w:cs="Arial"/>
          <w:color w:val="888888"/>
          <w:sz w:val="21"/>
          <w:szCs w:val="21"/>
        </w:rPr>
      </w:pPr>
      <w:r w:rsidRPr="00766328">
        <w:rPr>
          <w:rFonts w:ascii="Arial" w:eastAsia="Times New Roman" w:hAnsi="Arial" w:cs="Arial"/>
          <w:color w:val="800080"/>
          <w:sz w:val="21"/>
          <w:szCs w:val="21"/>
        </w:rPr>
        <w:t>input</w:t>
      </w:r>
      <w:r w:rsidRPr="00766328">
        <w:rPr>
          <w:rFonts w:ascii="Arial" w:eastAsia="Times New Roman" w:hAnsi="Arial" w:cs="Arial"/>
          <w:color w:val="888888"/>
          <w:sz w:val="21"/>
          <w:szCs w:val="21"/>
        </w:rPr>
        <w:t>[</w:t>
      </w:r>
      <w:r w:rsidRPr="00766328">
        <w:rPr>
          <w:rFonts w:ascii="Arial" w:eastAsia="Times New Roman" w:hAnsi="Arial" w:cs="Arial"/>
          <w:color w:val="FFCC00"/>
          <w:sz w:val="21"/>
          <w:szCs w:val="21"/>
        </w:rPr>
        <w:t>name</w:t>
      </w:r>
      <w:r w:rsidRPr="00766328">
        <w:rPr>
          <w:rFonts w:ascii="Arial" w:eastAsia="Times New Roman" w:hAnsi="Arial" w:cs="Arial"/>
          <w:color w:val="888888"/>
          <w:sz w:val="21"/>
          <w:szCs w:val="21"/>
        </w:rPr>
        <w:t>$=’</w:t>
      </w:r>
      <w:r w:rsidRPr="00766328">
        <w:rPr>
          <w:rFonts w:ascii="Arial" w:eastAsia="Times New Roman" w:hAnsi="Arial" w:cs="Arial"/>
          <w:color w:val="0000FF"/>
          <w:sz w:val="21"/>
          <w:szCs w:val="21"/>
        </w:rPr>
        <w:t>name</w:t>
      </w:r>
      <w:r w:rsidRPr="00766328">
        <w:rPr>
          <w:rFonts w:ascii="Arial" w:eastAsia="Times New Roman" w:hAnsi="Arial" w:cs="Arial"/>
          <w:color w:val="888888"/>
          <w:sz w:val="21"/>
          <w:szCs w:val="21"/>
        </w:rPr>
        <w:t>’]</w:t>
      </w:r>
    </w:p>
    <w:p w14:paraId="50879139" w14:textId="77777777" w:rsidR="00766328" w:rsidRPr="00766328" w:rsidRDefault="00766328" w:rsidP="00766328">
      <w:pPr>
        <w:numPr>
          <w:ilvl w:val="0"/>
          <w:numId w:val="20"/>
        </w:numPr>
        <w:shd w:val="clear" w:color="auto" w:fill="FFFFFF"/>
        <w:spacing w:before="100" w:beforeAutospacing="1" w:after="100" w:afterAutospacing="1" w:line="300" w:lineRule="atLeast"/>
        <w:rPr>
          <w:rFonts w:ascii="Arial" w:eastAsia="Times New Roman" w:hAnsi="Arial" w:cs="Arial"/>
          <w:color w:val="888888"/>
          <w:sz w:val="21"/>
          <w:szCs w:val="21"/>
        </w:rPr>
      </w:pPr>
      <w:r w:rsidRPr="00766328">
        <w:rPr>
          <w:rFonts w:ascii="Arial" w:eastAsia="Times New Roman" w:hAnsi="Arial" w:cs="Arial"/>
          <w:color w:val="0000FF"/>
          <w:sz w:val="21"/>
          <w:szCs w:val="21"/>
        </w:rPr>
        <w:t>[</w:t>
      </w:r>
      <w:r w:rsidRPr="00766328">
        <w:rPr>
          <w:rFonts w:ascii="Arial" w:eastAsia="Times New Roman" w:hAnsi="Arial" w:cs="Arial"/>
          <w:color w:val="FFCC00"/>
          <w:sz w:val="21"/>
          <w:szCs w:val="21"/>
        </w:rPr>
        <w:t>name</w:t>
      </w:r>
      <w:r w:rsidRPr="00766328">
        <w:rPr>
          <w:rFonts w:ascii="Arial" w:eastAsia="Times New Roman" w:hAnsi="Arial" w:cs="Arial"/>
          <w:color w:val="0000FF"/>
          <w:sz w:val="21"/>
          <w:szCs w:val="21"/>
        </w:rPr>
        <w:t>$=’name’]</w:t>
      </w:r>
    </w:p>
    <w:p w14:paraId="7BDB1570" w14:textId="5A3DC112" w:rsidR="00766328" w:rsidRPr="00766328" w:rsidRDefault="00766328" w:rsidP="00766328">
      <w:pPr>
        <w:shd w:val="clear" w:color="auto" w:fill="E2F2CB"/>
        <w:spacing w:before="150" w:line="600" w:lineRule="atLeast"/>
        <w:outlineLvl w:val="1"/>
        <w:rPr>
          <w:rFonts w:ascii="Arial" w:eastAsia="Times New Roman" w:hAnsi="Arial" w:cs="Arial"/>
          <w:b/>
          <w:bCs/>
          <w:color w:val="4E4E4E"/>
          <w:sz w:val="36"/>
          <w:szCs w:val="36"/>
        </w:rPr>
      </w:pPr>
      <w:r w:rsidRPr="00766328">
        <w:rPr>
          <w:rFonts w:ascii="Arial" w:eastAsia="Times New Roman" w:hAnsi="Arial" w:cs="Arial"/>
          <w:b/>
          <w:bCs/>
          <w:color w:val="4E4E4E"/>
          <w:sz w:val="36"/>
          <w:szCs w:val="36"/>
        </w:rPr>
        <w:t>Locating Elements by substring of attribute value</w:t>
      </w:r>
    </w:p>
    <w:p w14:paraId="1ED272CF" w14:textId="77777777" w:rsidR="00766328" w:rsidRPr="00766328" w:rsidRDefault="00766328" w:rsidP="00766328">
      <w:pPr>
        <w:shd w:val="clear" w:color="auto" w:fill="FFFFFF"/>
        <w:spacing w:after="150" w:line="240" w:lineRule="auto"/>
        <w:rPr>
          <w:rFonts w:ascii="Arial" w:eastAsia="Times New Roman" w:hAnsi="Arial" w:cs="Arial"/>
          <w:color w:val="888888"/>
          <w:sz w:val="21"/>
          <w:szCs w:val="21"/>
        </w:rPr>
      </w:pPr>
      <w:r w:rsidRPr="00766328">
        <w:rPr>
          <w:rFonts w:ascii="Arial" w:eastAsia="Times New Roman" w:hAnsi="Arial" w:cs="Arial"/>
          <w:color w:val="888888"/>
          <w:sz w:val="21"/>
          <w:szCs w:val="21"/>
        </w:rPr>
        <w:t>Following can be used when you know a substring of the attribute value is fixed. </w:t>
      </w:r>
    </w:p>
    <w:p w14:paraId="0A8B3243" w14:textId="77777777" w:rsidR="00766328" w:rsidRPr="00766328" w:rsidRDefault="00766328" w:rsidP="00766328">
      <w:pPr>
        <w:shd w:val="clear" w:color="auto" w:fill="FFFFFF"/>
        <w:spacing w:after="150" w:line="240" w:lineRule="auto"/>
        <w:rPr>
          <w:rFonts w:ascii="Arial" w:eastAsia="Times New Roman" w:hAnsi="Arial" w:cs="Arial"/>
          <w:color w:val="888888"/>
          <w:sz w:val="21"/>
          <w:szCs w:val="21"/>
        </w:rPr>
      </w:pPr>
      <w:proofErr w:type="gramStart"/>
      <w:r w:rsidRPr="00766328">
        <w:rPr>
          <w:rFonts w:ascii="Arial" w:eastAsia="Times New Roman" w:hAnsi="Arial" w:cs="Arial"/>
          <w:b/>
          <w:bCs/>
          <w:color w:val="4E4E4E"/>
          <w:sz w:val="21"/>
          <w:szCs w:val="21"/>
        </w:rPr>
        <w:t>Syntax :</w:t>
      </w:r>
      <w:proofErr w:type="gramEnd"/>
    </w:p>
    <w:p w14:paraId="1913FD9F" w14:textId="77777777" w:rsidR="00766328" w:rsidRPr="00766328" w:rsidRDefault="00766328" w:rsidP="00766328">
      <w:pPr>
        <w:shd w:val="clear" w:color="auto" w:fill="FFFFFF"/>
        <w:spacing w:after="150" w:line="240" w:lineRule="auto"/>
        <w:rPr>
          <w:rFonts w:ascii="Arial" w:eastAsia="Times New Roman" w:hAnsi="Arial" w:cs="Arial"/>
          <w:color w:val="888888"/>
          <w:sz w:val="21"/>
          <w:szCs w:val="21"/>
        </w:rPr>
      </w:pPr>
      <w:r w:rsidRPr="00766328">
        <w:rPr>
          <w:rFonts w:ascii="Consolas" w:eastAsia="Times New Roman" w:hAnsi="Consolas" w:cs="Courier New"/>
          <w:color w:val="800080"/>
          <w:sz w:val="18"/>
          <w:szCs w:val="18"/>
          <w:bdr w:val="single" w:sz="6" w:space="2" w:color="E1E1E8" w:frame="1"/>
          <w:shd w:val="clear" w:color="auto" w:fill="F7F7F9"/>
        </w:rPr>
        <w:t>tag-name</w:t>
      </w:r>
      <w:r w:rsidRPr="00766328">
        <w:rPr>
          <w:rFonts w:ascii="Consolas" w:eastAsia="Times New Roman" w:hAnsi="Consolas" w:cs="Courier New"/>
          <w:color w:val="DD1144"/>
          <w:sz w:val="18"/>
          <w:szCs w:val="18"/>
          <w:bdr w:val="single" w:sz="6" w:space="2" w:color="E1E1E8" w:frame="1"/>
          <w:shd w:val="clear" w:color="auto" w:fill="F7F7F9"/>
        </w:rPr>
        <w:t>[</w:t>
      </w:r>
      <w:r w:rsidRPr="00766328">
        <w:rPr>
          <w:rFonts w:ascii="Consolas" w:eastAsia="Times New Roman" w:hAnsi="Consolas" w:cs="Courier New"/>
          <w:color w:val="FFCC00"/>
          <w:sz w:val="18"/>
          <w:szCs w:val="18"/>
          <w:bdr w:val="single" w:sz="6" w:space="2" w:color="E1E1E8" w:frame="1"/>
          <w:shd w:val="clear" w:color="auto" w:fill="F7F7F9"/>
        </w:rPr>
        <w:t>attribute-name</w:t>
      </w:r>
      <w:r w:rsidRPr="00766328">
        <w:rPr>
          <w:rFonts w:ascii="Consolas" w:eastAsia="Times New Roman" w:hAnsi="Consolas" w:cs="Courier New"/>
          <w:color w:val="DD1144"/>
          <w:sz w:val="18"/>
          <w:szCs w:val="18"/>
          <w:bdr w:val="single" w:sz="6" w:space="2" w:color="E1E1E8" w:frame="1"/>
          <w:shd w:val="clear" w:color="auto" w:fill="F7F7F9"/>
        </w:rPr>
        <w:t>*=’</w:t>
      </w:r>
      <w:r w:rsidRPr="00766328">
        <w:rPr>
          <w:rFonts w:ascii="Consolas" w:eastAsia="Times New Roman" w:hAnsi="Consolas" w:cs="Courier New"/>
          <w:color w:val="0000FF"/>
          <w:sz w:val="18"/>
          <w:szCs w:val="18"/>
          <w:bdr w:val="single" w:sz="6" w:space="2" w:color="E1E1E8" w:frame="1"/>
          <w:shd w:val="clear" w:color="auto" w:fill="F7F7F9"/>
        </w:rPr>
        <w:t>fixed-substring-of-the-value</w:t>
      </w:r>
      <w:r w:rsidRPr="00766328">
        <w:rPr>
          <w:rFonts w:ascii="Consolas" w:eastAsia="Times New Roman" w:hAnsi="Consolas" w:cs="Courier New"/>
          <w:color w:val="DD1144"/>
          <w:sz w:val="18"/>
          <w:szCs w:val="18"/>
          <w:bdr w:val="single" w:sz="6" w:space="2" w:color="E1E1E8" w:frame="1"/>
          <w:shd w:val="clear" w:color="auto" w:fill="F7F7F9"/>
        </w:rPr>
        <w:t>’]</w:t>
      </w:r>
    </w:p>
    <w:p w14:paraId="2EF588F7" w14:textId="1487B27C" w:rsidR="00766328" w:rsidRPr="00766328" w:rsidRDefault="00766328" w:rsidP="00766328">
      <w:pPr>
        <w:shd w:val="clear" w:color="auto" w:fill="FFFFFF"/>
        <w:spacing w:after="150" w:line="240" w:lineRule="auto"/>
        <w:rPr>
          <w:rFonts w:ascii="Arial" w:eastAsia="Times New Roman" w:hAnsi="Arial" w:cs="Arial"/>
          <w:color w:val="888888"/>
          <w:sz w:val="21"/>
          <w:szCs w:val="21"/>
        </w:rPr>
      </w:pPr>
      <w:r w:rsidRPr="00766328">
        <w:rPr>
          <w:rFonts w:ascii="Arial" w:eastAsia="Times New Roman" w:hAnsi="Arial" w:cs="Arial"/>
          <w:noProof/>
          <w:color w:val="888888"/>
          <w:sz w:val="21"/>
          <w:szCs w:val="21"/>
        </w:rPr>
        <w:lastRenderedPageBreak/>
        <w:drawing>
          <wp:inline distT="0" distB="0" distL="0" distR="0" wp14:anchorId="0E767624" wp14:editId="30ED23EB">
            <wp:extent cx="5943600" cy="1028700"/>
            <wp:effectExtent l="0" t="0" r="0" b="0"/>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1028700"/>
                    </a:xfrm>
                    <a:prstGeom prst="rect">
                      <a:avLst/>
                    </a:prstGeom>
                    <a:noFill/>
                    <a:ln>
                      <a:noFill/>
                    </a:ln>
                  </pic:spPr>
                </pic:pic>
              </a:graphicData>
            </a:graphic>
          </wp:inline>
        </w:drawing>
      </w:r>
    </w:p>
    <w:p w14:paraId="1C943B28" w14:textId="77777777" w:rsidR="00766328" w:rsidRPr="00766328" w:rsidRDefault="00766328" w:rsidP="00766328">
      <w:pPr>
        <w:shd w:val="clear" w:color="auto" w:fill="FFFFFF"/>
        <w:spacing w:after="150" w:line="240" w:lineRule="auto"/>
        <w:rPr>
          <w:rFonts w:ascii="Arial" w:eastAsia="Times New Roman" w:hAnsi="Arial" w:cs="Arial"/>
          <w:color w:val="888888"/>
          <w:sz w:val="21"/>
          <w:szCs w:val="21"/>
        </w:rPr>
      </w:pPr>
      <w:proofErr w:type="gramStart"/>
      <w:r w:rsidRPr="00766328">
        <w:rPr>
          <w:rFonts w:ascii="Arial" w:eastAsia="Times New Roman" w:hAnsi="Arial" w:cs="Arial"/>
          <w:b/>
          <w:bCs/>
          <w:color w:val="4E4E4E"/>
          <w:sz w:val="21"/>
          <w:szCs w:val="21"/>
        </w:rPr>
        <w:t>Examples :</w:t>
      </w:r>
      <w:proofErr w:type="gramEnd"/>
    </w:p>
    <w:p w14:paraId="7DAE35AF" w14:textId="77777777" w:rsidR="00766328" w:rsidRPr="00766328" w:rsidRDefault="00766328" w:rsidP="00766328">
      <w:pPr>
        <w:numPr>
          <w:ilvl w:val="0"/>
          <w:numId w:val="21"/>
        </w:numPr>
        <w:shd w:val="clear" w:color="auto" w:fill="FFFFFF"/>
        <w:spacing w:before="100" w:beforeAutospacing="1" w:after="100" w:afterAutospacing="1" w:line="300" w:lineRule="atLeast"/>
        <w:rPr>
          <w:rFonts w:ascii="Arial" w:eastAsia="Times New Roman" w:hAnsi="Arial" w:cs="Arial"/>
          <w:color w:val="888888"/>
          <w:sz w:val="21"/>
          <w:szCs w:val="21"/>
        </w:rPr>
      </w:pPr>
      <w:r w:rsidRPr="00766328">
        <w:rPr>
          <w:rFonts w:ascii="Arial" w:eastAsia="Times New Roman" w:hAnsi="Arial" w:cs="Arial"/>
          <w:color w:val="993366"/>
          <w:sz w:val="21"/>
          <w:szCs w:val="21"/>
        </w:rPr>
        <w:t>a</w:t>
      </w:r>
      <w:r w:rsidRPr="00766328">
        <w:rPr>
          <w:rFonts w:ascii="Arial" w:eastAsia="Times New Roman" w:hAnsi="Arial" w:cs="Arial"/>
          <w:color w:val="888888"/>
          <w:sz w:val="21"/>
          <w:szCs w:val="21"/>
        </w:rPr>
        <w:t>[</w:t>
      </w:r>
      <w:proofErr w:type="spellStart"/>
      <w:r w:rsidRPr="00766328">
        <w:rPr>
          <w:rFonts w:ascii="Arial" w:eastAsia="Times New Roman" w:hAnsi="Arial" w:cs="Arial"/>
          <w:color w:val="FFCC00"/>
          <w:sz w:val="21"/>
          <w:szCs w:val="21"/>
        </w:rPr>
        <w:t>href</w:t>
      </w:r>
      <w:proofErr w:type="spellEnd"/>
      <w:r w:rsidRPr="00766328">
        <w:rPr>
          <w:rFonts w:ascii="Arial" w:eastAsia="Times New Roman" w:hAnsi="Arial" w:cs="Arial"/>
          <w:color w:val="888888"/>
          <w:sz w:val="21"/>
          <w:szCs w:val="21"/>
        </w:rPr>
        <w:t>*=’</w:t>
      </w:r>
      <w:proofErr w:type="spellStart"/>
      <w:r w:rsidRPr="00766328">
        <w:rPr>
          <w:rFonts w:ascii="Arial" w:eastAsia="Times New Roman" w:hAnsi="Arial" w:cs="Arial"/>
          <w:color w:val="3366FF"/>
          <w:sz w:val="21"/>
          <w:szCs w:val="21"/>
        </w:rPr>
        <w:t>Magnasonic</w:t>
      </w:r>
      <w:proofErr w:type="spellEnd"/>
      <w:r w:rsidRPr="00766328">
        <w:rPr>
          <w:rFonts w:ascii="Arial" w:eastAsia="Times New Roman" w:hAnsi="Arial" w:cs="Arial"/>
          <w:color w:val="3366FF"/>
          <w:sz w:val="21"/>
          <w:szCs w:val="21"/>
        </w:rPr>
        <w:t>-</w:t>
      </w:r>
      <w:proofErr w:type="gramStart"/>
      <w:r w:rsidRPr="00766328">
        <w:rPr>
          <w:rFonts w:ascii="Arial" w:eastAsia="Times New Roman" w:hAnsi="Arial" w:cs="Arial"/>
          <w:color w:val="3366FF"/>
          <w:sz w:val="21"/>
          <w:szCs w:val="21"/>
        </w:rPr>
        <w:t>Professional</w:t>
      </w:r>
      <w:r w:rsidRPr="00766328">
        <w:rPr>
          <w:rFonts w:ascii="Arial" w:eastAsia="Times New Roman" w:hAnsi="Arial" w:cs="Arial"/>
          <w:color w:val="888888"/>
          <w:sz w:val="21"/>
          <w:szCs w:val="21"/>
        </w:rPr>
        <w:t>‘</w:t>
      </w:r>
      <w:proofErr w:type="gramEnd"/>
      <w:r w:rsidRPr="00766328">
        <w:rPr>
          <w:rFonts w:ascii="Arial" w:eastAsia="Times New Roman" w:hAnsi="Arial" w:cs="Arial"/>
          <w:color w:val="888888"/>
          <w:sz w:val="21"/>
          <w:szCs w:val="21"/>
        </w:rPr>
        <w:t>]</w:t>
      </w:r>
    </w:p>
    <w:p w14:paraId="1F4E77B5" w14:textId="77777777" w:rsidR="00766328" w:rsidRPr="00766328" w:rsidRDefault="00766328" w:rsidP="00766328">
      <w:pPr>
        <w:numPr>
          <w:ilvl w:val="0"/>
          <w:numId w:val="21"/>
        </w:numPr>
        <w:shd w:val="clear" w:color="auto" w:fill="FFFFFF"/>
        <w:spacing w:before="100" w:beforeAutospacing="1" w:after="100" w:afterAutospacing="1" w:line="300" w:lineRule="atLeast"/>
        <w:rPr>
          <w:rFonts w:ascii="Arial" w:eastAsia="Times New Roman" w:hAnsi="Arial" w:cs="Arial"/>
          <w:color w:val="888888"/>
          <w:sz w:val="21"/>
          <w:szCs w:val="21"/>
        </w:rPr>
      </w:pPr>
      <w:r w:rsidRPr="00766328">
        <w:rPr>
          <w:rFonts w:ascii="Arial" w:eastAsia="Times New Roman" w:hAnsi="Arial" w:cs="Arial"/>
          <w:color w:val="888888"/>
          <w:sz w:val="21"/>
          <w:szCs w:val="21"/>
        </w:rPr>
        <w:t>[</w:t>
      </w:r>
      <w:proofErr w:type="spellStart"/>
      <w:r w:rsidRPr="00766328">
        <w:rPr>
          <w:rFonts w:ascii="Arial" w:eastAsia="Times New Roman" w:hAnsi="Arial" w:cs="Arial"/>
          <w:color w:val="FFCC00"/>
          <w:sz w:val="21"/>
          <w:szCs w:val="21"/>
        </w:rPr>
        <w:t>href</w:t>
      </w:r>
      <w:proofErr w:type="spellEnd"/>
      <w:r w:rsidRPr="00766328">
        <w:rPr>
          <w:rFonts w:ascii="Arial" w:eastAsia="Times New Roman" w:hAnsi="Arial" w:cs="Arial"/>
          <w:color w:val="888888"/>
          <w:sz w:val="21"/>
          <w:szCs w:val="21"/>
        </w:rPr>
        <w:t>*=’</w:t>
      </w:r>
      <w:proofErr w:type="spellStart"/>
      <w:r w:rsidRPr="00766328">
        <w:rPr>
          <w:rFonts w:ascii="Arial" w:eastAsia="Times New Roman" w:hAnsi="Arial" w:cs="Arial"/>
          <w:color w:val="3366FF"/>
          <w:sz w:val="21"/>
          <w:szCs w:val="21"/>
        </w:rPr>
        <w:t>Magnasonic</w:t>
      </w:r>
      <w:proofErr w:type="spellEnd"/>
      <w:r w:rsidRPr="00766328">
        <w:rPr>
          <w:rFonts w:ascii="Arial" w:eastAsia="Times New Roman" w:hAnsi="Arial" w:cs="Arial"/>
          <w:color w:val="3366FF"/>
          <w:sz w:val="21"/>
          <w:szCs w:val="21"/>
        </w:rPr>
        <w:t>-</w:t>
      </w:r>
      <w:proofErr w:type="gramStart"/>
      <w:r w:rsidRPr="00766328">
        <w:rPr>
          <w:rFonts w:ascii="Arial" w:eastAsia="Times New Roman" w:hAnsi="Arial" w:cs="Arial"/>
          <w:color w:val="3366FF"/>
          <w:sz w:val="21"/>
          <w:szCs w:val="21"/>
        </w:rPr>
        <w:t>Professional</w:t>
      </w:r>
      <w:r w:rsidRPr="00766328">
        <w:rPr>
          <w:rFonts w:ascii="Arial" w:eastAsia="Times New Roman" w:hAnsi="Arial" w:cs="Arial"/>
          <w:color w:val="888888"/>
          <w:sz w:val="21"/>
          <w:szCs w:val="21"/>
        </w:rPr>
        <w:t>‘</w:t>
      </w:r>
      <w:proofErr w:type="gramEnd"/>
      <w:r w:rsidRPr="00766328">
        <w:rPr>
          <w:rFonts w:ascii="Arial" w:eastAsia="Times New Roman" w:hAnsi="Arial" w:cs="Arial"/>
          <w:color w:val="888888"/>
          <w:sz w:val="21"/>
          <w:szCs w:val="21"/>
        </w:rPr>
        <w:t>]</w:t>
      </w:r>
    </w:p>
    <w:p w14:paraId="20531B6B" w14:textId="77777777" w:rsidR="00766328" w:rsidRPr="00766328" w:rsidRDefault="00766328" w:rsidP="00766328">
      <w:pPr>
        <w:shd w:val="clear" w:color="auto" w:fill="E2F2CB"/>
        <w:spacing w:before="150" w:line="600" w:lineRule="atLeast"/>
        <w:outlineLvl w:val="1"/>
        <w:rPr>
          <w:rFonts w:ascii="Arial" w:eastAsia="Times New Roman" w:hAnsi="Arial" w:cs="Arial"/>
          <w:b/>
          <w:bCs/>
          <w:color w:val="333333"/>
          <w:sz w:val="36"/>
          <w:szCs w:val="36"/>
        </w:rPr>
      </w:pPr>
      <w:r w:rsidRPr="00766328">
        <w:rPr>
          <w:rFonts w:ascii="Arial" w:eastAsia="Times New Roman" w:hAnsi="Arial" w:cs="Arial"/>
          <w:b/>
          <w:bCs/>
          <w:color w:val="333333"/>
          <w:sz w:val="36"/>
          <w:szCs w:val="36"/>
        </w:rPr>
        <w:t>Locating Elements by one word of the attribute value</w:t>
      </w:r>
    </w:p>
    <w:p w14:paraId="2F4FA858" w14:textId="77777777" w:rsidR="00766328" w:rsidRPr="00766328" w:rsidRDefault="00766328" w:rsidP="00766328">
      <w:pPr>
        <w:shd w:val="clear" w:color="auto" w:fill="FFFFFF"/>
        <w:spacing w:after="150" w:line="240" w:lineRule="auto"/>
        <w:rPr>
          <w:rFonts w:ascii="Arial" w:eastAsia="Times New Roman" w:hAnsi="Arial" w:cs="Arial"/>
          <w:color w:val="888888"/>
          <w:sz w:val="21"/>
          <w:szCs w:val="21"/>
        </w:rPr>
      </w:pPr>
      <w:r w:rsidRPr="00766328">
        <w:rPr>
          <w:rFonts w:ascii="Arial" w:eastAsia="Times New Roman" w:hAnsi="Arial" w:cs="Arial"/>
          <w:color w:val="888888"/>
          <w:sz w:val="21"/>
          <w:szCs w:val="21"/>
        </w:rPr>
        <w:t>Following can be used when your attribute value has more than one word separated by spaces. </w:t>
      </w:r>
    </w:p>
    <w:p w14:paraId="1DFA14F5" w14:textId="77777777" w:rsidR="00766328" w:rsidRPr="00766328" w:rsidRDefault="00766328" w:rsidP="00766328">
      <w:pPr>
        <w:shd w:val="clear" w:color="auto" w:fill="FFFFFF"/>
        <w:spacing w:after="150" w:line="240" w:lineRule="auto"/>
        <w:rPr>
          <w:rFonts w:ascii="Arial" w:eastAsia="Times New Roman" w:hAnsi="Arial" w:cs="Arial"/>
          <w:color w:val="888888"/>
          <w:sz w:val="21"/>
          <w:szCs w:val="21"/>
        </w:rPr>
      </w:pPr>
      <w:proofErr w:type="gramStart"/>
      <w:r w:rsidRPr="00766328">
        <w:rPr>
          <w:rFonts w:ascii="Arial" w:eastAsia="Times New Roman" w:hAnsi="Arial" w:cs="Arial"/>
          <w:b/>
          <w:bCs/>
          <w:color w:val="4E4E4E"/>
          <w:sz w:val="21"/>
          <w:szCs w:val="21"/>
        </w:rPr>
        <w:t>Syntax :</w:t>
      </w:r>
      <w:proofErr w:type="gramEnd"/>
    </w:p>
    <w:p w14:paraId="1E02BE71" w14:textId="77777777" w:rsidR="00766328" w:rsidRPr="00766328" w:rsidRDefault="00766328" w:rsidP="00766328">
      <w:pPr>
        <w:shd w:val="clear" w:color="auto" w:fill="FFFFFF"/>
        <w:spacing w:line="240" w:lineRule="auto"/>
        <w:rPr>
          <w:rFonts w:ascii="Arial" w:eastAsia="Times New Roman" w:hAnsi="Arial" w:cs="Arial"/>
          <w:color w:val="ADADAD"/>
          <w:sz w:val="26"/>
          <w:szCs w:val="26"/>
        </w:rPr>
      </w:pPr>
      <w:r w:rsidRPr="00766328">
        <w:rPr>
          <w:rFonts w:ascii="Consolas" w:eastAsia="Times New Roman" w:hAnsi="Consolas" w:cs="Courier New"/>
          <w:color w:val="800080"/>
          <w:sz w:val="18"/>
          <w:szCs w:val="18"/>
          <w:bdr w:val="single" w:sz="6" w:space="2" w:color="E1E1E8" w:frame="1"/>
          <w:shd w:val="clear" w:color="auto" w:fill="F7F7F9"/>
        </w:rPr>
        <w:t>tag-</w:t>
      </w:r>
      <w:proofErr w:type="gramStart"/>
      <w:r w:rsidRPr="00766328">
        <w:rPr>
          <w:rFonts w:ascii="Consolas" w:eastAsia="Times New Roman" w:hAnsi="Consolas" w:cs="Courier New"/>
          <w:color w:val="800080"/>
          <w:sz w:val="18"/>
          <w:szCs w:val="18"/>
          <w:bdr w:val="single" w:sz="6" w:space="2" w:color="E1E1E8" w:frame="1"/>
          <w:shd w:val="clear" w:color="auto" w:fill="F7F7F9"/>
        </w:rPr>
        <w:t>name</w:t>
      </w:r>
      <w:r w:rsidRPr="00766328">
        <w:rPr>
          <w:rFonts w:ascii="Consolas" w:eastAsia="Times New Roman" w:hAnsi="Consolas" w:cs="Courier New"/>
          <w:color w:val="DD1144"/>
          <w:sz w:val="18"/>
          <w:szCs w:val="18"/>
          <w:bdr w:val="single" w:sz="6" w:space="2" w:color="E1E1E8" w:frame="1"/>
          <w:shd w:val="clear" w:color="auto" w:fill="F7F7F9"/>
        </w:rPr>
        <w:t>[</w:t>
      </w:r>
      <w:proofErr w:type="gramEnd"/>
      <w:r w:rsidRPr="00766328">
        <w:rPr>
          <w:rFonts w:ascii="Consolas" w:eastAsia="Times New Roman" w:hAnsi="Consolas" w:cs="Courier New"/>
          <w:color w:val="FFCC00"/>
          <w:sz w:val="18"/>
          <w:szCs w:val="18"/>
          <w:bdr w:val="single" w:sz="6" w:space="2" w:color="E1E1E8" w:frame="1"/>
          <w:shd w:val="clear" w:color="auto" w:fill="F7F7F9"/>
        </w:rPr>
        <w:t>attribute-name~</w:t>
      </w:r>
      <w:r w:rsidRPr="00766328">
        <w:rPr>
          <w:rFonts w:ascii="Consolas" w:eastAsia="Times New Roman" w:hAnsi="Consolas" w:cs="Courier New"/>
          <w:color w:val="DD1144"/>
          <w:sz w:val="18"/>
          <w:szCs w:val="18"/>
          <w:bdr w:val="single" w:sz="6" w:space="2" w:color="E1E1E8" w:frame="1"/>
          <w:shd w:val="clear" w:color="auto" w:fill="F7F7F9"/>
        </w:rPr>
        <w:t>=’a white space separated value’]</w:t>
      </w:r>
    </w:p>
    <w:p w14:paraId="6A50BACF" w14:textId="3FAA5991" w:rsidR="00766328" w:rsidRPr="00766328" w:rsidRDefault="00766328" w:rsidP="00766328">
      <w:pPr>
        <w:shd w:val="clear" w:color="auto" w:fill="FFFFFF"/>
        <w:spacing w:after="150" w:line="240" w:lineRule="auto"/>
        <w:rPr>
          <w:rFonts w:ascii="Arial" w:eastAsia="Times New Roman" w:hAnsi="Arial" w:cs="Arial"/>
          <w:color w:val="888888"/>
          <w:sz w:val="21"/>
          <w:szCs w:val="21"/>
        </w:rPr>
      </w:pPr>
      <w:r w:rsidRPr="00766328">
        <w:rPr>
          <w:rFonts w:ascii="Arial" w:eastAsia="Times New Roman" w:hAnsi="Arial" w:cs="Arial"/>
          <w:noProof/>
          <w:color w:val="888888"/>
          <w:sz w:val="21"/>
          <w:szCs w:val="21"/>
        </w:rPr>
        <w:drawing>
          <wp:inline distT="0" distB="0" distL="0" distR="0" wp14:anchorId="719EF833" wp14:editId="4D5136A6">
            <wp:extent cx="4457700" cy="762000"/>
            <wp:effectExtent l="0" t="0" r="0" b="0"/>
            <wp:docPr id="10" name="Picture 10" descr="Graphical user interface, text,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with medium confidenc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457700" cy="762000"/>
                    </a:xfrm>
                    <a:prstGeom prst="rect">
                      <a:avLst/>
                    </a:prstGeom>
                    <a:noFill/>
                    <a:ln>
                      <a:noFill/>
                    </a:ln>
                  </pic:spPr>
                </pic:pic>
              </a:graphicData>
            </a:graphic>
          </wp:inline>
        </w:drawing>
      </w:r>
    </w:p>
    <w:p w14:paraId="361B7529" w14:textId="77777777" w:rsidR="00766328" w:rsidRPr="00766328" w:rsidRDefault="00766328" w:rsidP="00766328">
      <w:pPr>
        <w:shd w:val="clear" w:color="auto" w:fill="FFFFFF"/>
        <w:spacing w:after="150" w:line="240" w:lineRule="auto"/>
        <w:rPr>
          <w:rFonts w:ascii="Arial" w:eastAsia="Times New Roman" w:hAnsi="Arial" w:cs="Arial"/>
          <w:color w:val="888888"/>
          <w:sz w:val="21"/>
          <w:szCs w:val="21"/>
        </w:rPr>
      </w:pPr>
      <w:proofErr w:type="gramStart"/>
      <w:r w:rsidRPr="00766328">
        <w:rPr>
          <w:rFonts w:ascii="Arial" w:eastAsia="Times New Roman" w:hAnsi="Arial" w:cs="Arial"/>
          <w:b/>
          <w:bCs/>
          <w:color w:val="4E4E4E"/>
          <w:sz w:val="21"/>
          <w:szCs w:val="21"/>
        </w:rPr>
        <w:t>Example :</w:t>
      </w:r>
      <w:proofErr w:type="gramEnd"/>
    </w:p>
    <w:p w14:paraId="566A7731" w14:textId="77777777" w:rsidR="00766328" w:rsidRPr="00766328" w:rsidRDefault="00766328" w:rsidP="00766328">
      <w:pPr>
        <w:numPr>
          <w:ilvl w:val="0"/>
          <w:numId w:val="22"/>
        </w:numPr>
        <w:shd w:val="clear" w:color="auto" w:fill="FFFFFF"/>
        <w:spacing w:before="100" w:beforeAutospacing="1" w:after="100" w:afterAutospacing="1" w:line="300" w:lineRule="atLeast"/>
        <w:rPr>
          <w:rFonts w:ascii="Arial" w:eastAsia="Times New Roman" w:hAnsi="Arial" w:cs="Arial"/>
          <w:color w:val="888888"/>
          <w:sz w:val="21"/>
          <w:szCs w:val="21"/>
        </w:rPr>
      </w:pPr>
      <w:r w:rsidRPr="00766328">
        <w:rPr>
          <w:rFonts w:ascii="Arial" w:eastAsia="Times New Roman" w:hAnsi="Arial" w:cs="Arial"/>
          <w:color w:val="800080"/>
          <w:sz w:val="21"/>
          <w:szCs w:val="21"/>
        </w:rPr>
        <w:t>span</w:t>
      </w:r>
      <w:r w:rsidRPr="00766328">
        <w:rPr>
          <w:rFonts w:ascii="Arial" w:eastAsia="Times New Roman" w:hAnsi="Arial" w:cs="Arial"/>
          <w:color w:val="888888"/>
          <w:sz w:val="21"/>
          <w:szCs w:val="21"/>
        </w:rPr>
        <w:t>[</w:t>
      </w:r>
      <w:r w:rsidRPr="00766328">
        <w:rPr>
          <w:rFonts w:ascii="Arial" w:eastAsia="Times New Roman" w:hAnsi="Arial" w:cs="Arial"/>
          <w:color w:val="FFCC00"/>
          <w:sz w:val="21"/>
          <w:szCs w:val="21"/>
        </w:rPr>
        <w:t>style~</w:t>
      </w:r>
      <w:r w:rsidRPr="00766328">
        <w:rPr>
          <w:rFonts w:ascii="Arial" w:eastAsia="Times New Roman" w:hAnsi="Arial" w:cs="Arial"/>
          <w:color w:val="888888"/>
          <w:sz w:val="21"/>
          <w:szCs w:val="21"/>
        </w:rPr>
        <w:t>=’</w:t>
      </w:r>
      <w:r w:rsidRPr="00766328">
        <w:rPr>
          <w:rFonts w:ascii="Arial" w:eastAsia="Times New Roman" w:hAnsi="Arial" w:cs="Arial"/>
          <w:color w:val="0000FF"/>
          <w:sz w:val="21"/>
          <w:szCs w:val="21"/>
        </w:rPr>
        <w:t>display:</w:t>
      </w:r>
      <w:r w:rsidRPr="00766328">
        <w:rPr>
          <w:rFonts w:ascii="Arial" w:eastAsia="Times New Roman" w:hAnsi="Arial" w:cs="Arial"/>
          <w:color w:val="888888"/>
          <w:sz w:val="21"/>
          <w:szCs w:val="21"/>
        </w:rPr>
        <w:t>’]</w:t>
      </w:r>
    </w:p>
    <w:p w14:paraId="4D6B6FB6" w14:textId="77777777" w:rsidR="00766328" w:rsidRPr="00766328" w:rsidRDefault="00766328" w:rsidP="00766328">
      <w:pPr>
        <w:shd w:val="clear" w:color="auto" w:fill="FFFDDB"/>
        <w:spacing w:after="0" w:line="240" w:lineRule="auto"/>
        <w:rPr>
          <w:rFonts w:ascii="Arial" w:eastAsia="Times New Roman" w:hAnsi="Arial" w:cs="Arial"/>
          <w:color w:val="888888"/>
          <w:sz w:val="21"/>
          <w:szCs w:val="21"/>
        </w:rPr>
      </w:pPr>
      <w:proofErr w:type="gramStart"/>
      <w:r w:rsidRPr="00766328">
        <w:rPr>
          <w:rFonts w:ascii="Arial" w:eastAsia="Times New Roman" w:hAnsi="Arial" w:cs="Arial"/>
          <w:color w:val="888888"/>
          <w:sz w:val="21"/>
          <w:szCs w:val="21"/>
        </w:rPr>
        <w:t>Note :</w:t>
      </w:r>
      <w:proofErr w:type="gramEnd"/>
    </w:p>
    <w:p w14:paraId="2DA97BF3" w14:textId="77777777" w:rsidR="00766328" w:rsidRPr="00766328" w:rsidRDefault="00766328" w:rsidP="00766328">
      <w:pPr>
        <w:shd w:val="clear" w:color="auto" w:fill="FFFDDB"/>
        <w:spacing w:line="240" w:lineRule="auto"/>
        <w:rPr>
          <w:rFonts w:ascii="Arial" w:eastAsia="Times New Roman" w:hAnsi="Arial" w:cs="Arial"/>
          <w:color w:val="888888"/>
          <w:sz w:val="21"/>
          <w:szCs w:val="21"/>
        </w:rPr>
      </w:pPr>
      <w:r w:rsidRPr="00766328">
        <w:rPr>
          <w:rFonts w:ascii="Arial" w:eastAsia="Times New Roman" w:hAnsi="Arial" w:cs="Arial"/>
          <w:color w:val="888888"/>
          <w:sz w:val="21"/>
          <w:szCs w:val="21"/>
        </w:rPr>
        <w:t>[</w:t>
      </w:r>
      <w:r w:rsidRPr="00766328">
        <w:rPr>
          <w:rFonts w:ascii="Arial" w:eastAsia="Times New Roman" w:hAnsi="Arial" w:cs="Arial"/>
          <w:color w:val="FFCC00"/>
          <w:sz w:val="21"/>
          <w:szCs w:val="21"/>
        </w:rPr>
        <w:t>attribute-name|</w:t>
      </w:r>
      <w:r w:rsidRPr="00766328">
        <w:rPr>
          <w:rFonts w:ascii="Arial" w:eastAsia="Times New Roman" w:hAnsi="Arial" w:cs="Arial"/>
          <w:color w:val="888888"/>
          <w:sz w:val="21"/>
          <w:szCs w:val="21"/>
        </w:rPr>
        <w:t>=’</w:t>
      </w:r>
      <w:r w:rsidRPr="00766328">
        <w:rPr>
          <w:rFonts w:ascii="Arial" w:eastAsia="Times New Roman" w:hAnsi="Arial" w:cs="Arial"/>
          <w:color w:val="FF0000"/>
          <w:sz w:val="21"/>
          <w:szCs w:val="21"/>
        </w:rPr>
        <w:t>value</w:t>
      </w:r>
      <w:r w:rsidRPr="00766328">
        <w:rPr>
          <w:rFonts w:ascii="Arial" w:eastAsia="Times New Roman" w:hAnsi="Arial" w:cs="Arial"/>
          <w:color w:val="888888"/>
          <w:sz w:val="21"/>
          <w:szCs w:val="21"/>
        </w:rPr>
        <w:t>’] can be used for locating element whose attribute value is exactly equal to </w:t>
      </w:r>
      <w:r w:rsidRPr="00766328">
        <w:rPr>
          <w:rFonts w:ascii="Arial" w:eastAsia="Times New Roman" w:hAnsi="Arial" w:cs="Arial"/>
          <w:color w:val="FF0000"/>
          <w:sz w:val="21"/>
          <w:szCs w:val="21"/>
        </w:rPr>
        <w:t>value</w:t>
      </w:r>
      <w:r w:rsidRPr="00766328">
        <w:rPr>
          <w:rFonts w:ascii="Arial" w:eastAsia="Times New Roman" w:hAnsi="Arial" w:cs="Arial"/>
          <w:color w:val="888888"/>
          <w:sz w:val="21"/>
          <w:szCs w:val="21"/>
        </w:rPr>
        <w:t xml:space="preserve"> or attribute-value begin with value </w:t>
      </w:r>
      <w:proofErr w:type="spellStart"/>
      <w:r w:rsidRPr="00766328">
        <w:rPr>
          <w:rFonts w:ascii="Arial" w:eastAsia="Times New Roman" w:hAnsi="Arial" w:cs="Arial"/>
          <w:color w:val="888888"/>
          <w:sz w:val="21"/>
          <w:szCs w:val="21"/>
        </w:rPr>
        <w:t>immediatelyfollowed</w:t>
      </w:r>
      <w:proofErr w:type="spellEnd"/>
      <w:r w:rsidRPr="00766328">
        <w:rPr>
          <w:rFonts w:ascii="Arial" w:eastAsia="Times New Roman" w:hAnsi="Arial" w:cs="Arial"/>
          <w:color w:val="888888"/>
          <w:sz w:val="21"/>
          <w:szCs w:val="21"/>
        </w:rPr>
        <w:t xml:space="preserve"> by – (hyphen) </w:t>
      </w:r>
    </w:p>
    <w:p w14:paraId="5A04E328" w14:textId="77777777" w:rsidR="00766328" w:rsidRPr="00766328" w:rsidRDefault="00766328" w:rsidP="00766328">
      <w:pPr>
        <w:shd w:val="clear" w:color="auto" w:fill="E2F2CB"/>
        <w:spacing w:before="150" w:line="600" w:lineRule="atLeast"/>
        <w:outlineLvl w:val="1"/>
        <w:rPr>
          <w:rFonts w:ascii="Arial" w:eastAsia="Times New Roman" w:hAnsi="Arial" w:cs="Arial"/>
          <w:b/>
          <w:bCs/>
          <w:color w:val="4E4E4E"/>
          <w:sz w:val="36"/>
          <w:szCs w:val="36"/>
        </w:rPr>
      </w:pPr>
      <w:r w:rsidRPr="00766328">
        <w:rPr>
          <w:rFonts w:ascii="Arial" w:eastAsia="Times New Roman" w:hAnsi="Arial" w:cs="Arial"/>
          <w:b/>
          <w:bCs/>
          <w:color w:val="4E4E4E"/>
          <w:sz w:val="36"/>
          <w:szCs w:val="36"/>
        </w:rPr>
        <w:t xml:space="preserve">Locating next sibling </w:t>
      </w:r>
      <w:proofErr w:type="gramStart"/>
      <w:r w:rsidRPr="00766328">
        <w:rPr>
          <w:rFonts w:ascii="Arial" w:eastAsia="Times New Roman" w:hAnsi="Arial" w:cs="Arial"/>
          <w:b/>
          <w:bCs/>
          <w:color w:val="4E4E4E"/>
          <w:sz w:val="36"/>
          <w:szCs w:val="36"/>
        </w:rPr>
        <w:t>with  a</w:t>
      </w:r>
      <w:proofErr w:type="gramEnd"/>
      <w:r w:rsidRPr="00766328">
        <w:rPr>
          <w:rFonts w:ascii="Arial" w:eastAsia="Times New Roman" w:hAnsi="Arial" w:cs="Arial"/>
          <w:b/>
          <w:bCs/>
          <w:color w:val="4E4E4E"/>
          <w:sz w:val="36"/>
          <w:szCs w:val="36"/>
        </w:rPr>
        <w:t xml:space="preserve"> known tag-name</w:t>
      </w:r>
    </w:p>
    <w:p w14:paraId="088B531F" w14:textId="77777777" w:rsidR="00766328" w:rsidRPr="00766328" w:rsidRDefault="00766328" w:rsidP="00766328">
      <w:pPr>
        <w:shd w:val="clear" w:color="auto" w:fill="FFFFFF"/>
        <w:spacing w:after="150" w:line="240" w:lineRule="auto"/>
        <w:rPr>
          <w:rFonts w:ascii="Arial" w:eastAsia="Times New Roman" w:hAnsi="Arial" w:cs="Arial"/>
          <w:color w:val="888888"/>
          <w:sz w:val="21"/>
          <w:szCs w:val="21"/>
        </w:rPr>
      </w:pPr>
      <w:r w:rsidRPr="00766328">
        <w:rPr>
          <w:rFonts w:ascii="Arial" w:eastAsia="Times New Roman" w:hAnsi="Arial" w:cs="Arial"/>
          <w:color w:val="888888"/>
          <w:sz w:val="21"/>
          <w:szCs w:val="21"/>
        </w:rPr>
        <w:t>Following can be used for locating immediate next sibling appear after a context element. </w:t>
      </w:r>
    </w:p>
    <w:p w14:paraId="64007AB7" w14:textId="77777777" w:rsidR="00766328" w:rsidRPr="00766328" w:rsidRDefault="00766328" w:rsidP="00766328">
      <w:pPr>
        <w:shd w:val="clear" w:color="auto" w:fill="FFFFFF"/>
        <w:spacing w:after="150" w:line="240" w:lineRule="auto"/>
        <w:rPr>
          <w:rFonts w:ascii="Arial" w:eastAsia="Times New Roman" w:hAnsi="Arial" w:cs="Arial"/>
          <w:color w:val="888888"/>
          <w:sz w:val="21"/>
          <w:szCs w:val="21"/>
        </w:rPr>
      </w:pPr>
      <w:proofErr w:type="gramStart"/>
      <w:r w:rsidRPr="00766328">
        <w:rPr>
          <w:rFonts w:ascii="Arial" w:eastAsia="Times New Roman" w:hAnsi="Arial" w:cs="Arial"/>
          <w:b/>
          <w:bCs/>
          <w:color w:val="4E4E4E"/>
          <w:sz w:val="21"/>
          <w:szCs w:val="21"/>
        </w:rPr>
        <w:t>Syntax :</w:t>
      </w:r>
      <w:proofErr w:type="gramEnd"/>
    </w:p>
    <w:p w14:paraId="0170B000" w14:textId="77777777" w:rsidR="00766328" w:rsidRPr="00766328" w:rsidRDefault="00766328" w:rsidP="00766328">
      <w:pPr>
        <w:shd w:val="clear" w:color="auto" w:fill="FFFFFF"/>
        <w:spacing w:after="150" w:line="240" w:lineRule="auto"/>
        <w:rPr>
          <w:rFonts w:ascii="Arial" w:eastAsia="Times New Roman" w:hAnsi="Arial" w:cs="Arial"/>
          <w:color w:val="888888"/>
          <w:sz w:val="21"/>
          <w:szCs w:val="21"/>
        </w:rPr>
      </w:pPr>
      <w:r w:rsidRPr="00766328">
        <w:rPr>
          <w:rFonts w:ascii="Consolas" w:eastAsia="Times New Roman" w:hAnsi="Consolas" w:cs="Courier New"/>
          <w:color w:val="FF9900"/>
          <w:sz w:val="18"/>
          <w:szCs w:val="18"/>
          <w:bdr w:val="single" w:sz="6" w:space="2" w:color="E1E1E8" w:frame="1"/>
          <w:shd w:val="clear" w:color="auto" w:fill="F7F7F9"/>
        </w:rPr>
        <w:t>CSS-of-context-element </w:t>
      </w:r>
      <w:r w:rsidRPr="00766328">
        <w:rPr>
          <w:rFonts w:ascii="Consolas" w:eastAsia="Times New Roman" w:hAnsi="Consolas" w:cs="Courier New"/>
          <w:b/>
          <w:bCs/>
          <w:color w:val="DD1144"/>
          <w:sz w:val="18"/>
          <w:szCs w:val="18"/>
          <w:bdr w:val="single" w:sz="6" w:space="2" w:color="E1E1E8" w:frame="1"/>
          <w:shd w:val="clear" w:color="auto" w:fill="F7F7F9"/>
        </w:rPr>
        <w:t>+ </w:t>
      </w:r>
      <w:r w:rsidRPr="00766328">
        <w:rPr>
          <w:rFonts w:ascii="Consolas" w:eastAsia="Times New Roman" w:hAnsi="Consolas" w:cs="Courier New"/>
          <w:color w:val="800080"/>
          <w:sz w:val="18"/>
          <w:szCs w:val="18"/>
          <w:bdr w:val="single" w:sz="6" w:space="2" w:color="E1E1E8" w:frame="1"/>
          <w:shd w:val="clear" w:color="auto" w:fill="F7F7F9"/>
        </w:rPr>
        <w:t>tag-name</w:t>
      </w:r>
    </w:p>
    <w:p w14:paraId="5B1CAA98" w14:textId="77777777" w:rsidR="00766328" w:rsidRPr="00766328" w:rsidRDefault="00766328" w:rsidP="00766328">
      <w:pPr>
        <w:shd w:val="clear" w:color="auto" w:fill="FFFFFF"/>
        <w:spacing w:after="150" w:line="240" w:lineRule="auto"/>
        <w:rPr>
          <w:rFonts w:ascii="Arial" w:eastAsia="Times New Roman" w:hAnsi="Arial" w:cs="Arial"/>
          <w:color w:val="888888"/>
          <w:sz w:val="21"/>
          <w:szCs w:val="21"/>
        </w:rPr>
      </w:pPr>
      <w:r w:rsidRPr="00766328">
        <w:rPr>
          <w:rFonts w:ascii="Consolas" w:eastAsia="Times New Roman" w:hAnsi="Consolas" w:cs="Courier New"/>
          <w:color w:val="FF9900"/>
          <w:sz w:val="18"/>
          <w:szCs w:val="18"/>
          <w:bdr w:val="single" w:sz="6" w:space="2" w:color="E1E1E8" w:frame="1"/>
          <w:shd w:val="clear" w:color="auto" w:fill="F7F7F9"/>
        </w:rPr>
        <w:t>CSS-of-context-element </w:t>
      </w:r>
      <w:r w:rsidRPr="00766328">
        <w:rPr>
          <w:rFonts w:ascii="Consolas" w:eastAsia="Times New Roman" w:hAnsi="Consolas" w:cs="Courier New"/>
          <w:b/>
          <w:bCs/>
          <w:color w:val="DD1144"/>
          <w:sz w:val="18"/>
          <w:szCs w:val="18"/>
          <w:bdr w:val="single" w:sz="6" w:space="2" w:color="E1E1E8" w:frame="1"/>
          <w:shd w:val="clear" w:color="auto" w:fill="F7F7F9"/>
        </w:rPr>
        <w:t>+ </w:t>
      </w:r>
      <w:r w:rsidRPr="00766328">
        <w:rPr>
          <w:rFonts w:ascii="Consolas" w:eastAsia="Times New Roman" w:hAnsi="Consolas" w:cs="Courier New"/>
          <w:color w:val="800080"/>
          <w:sz w:val="18"/>
          <w:szCs w:val="18"/>
          <w:bdr w:val="single" w:sz="6" w:space="2" w:color="E1E1E8" w:frame="1"/>
          <w:shd w:val="clear" w:color="auto" w:fill="F7F7F9"/>
        </w:rPr>
        <w:t>*</w:t>
      </w:r>
    </w:p>
    <w:p w14:paraId="75C964B4" w14:textId="14575F0E" w:rsidR="00766328" w:rsidRPr="00766328" w:rsidRDefault="00766328" w:rsidP="00766328">
      <w:pPr>
        <w:shd w:val="clear" w:color="auto" w:fill="FFFFFF"/>
        <w:spacing w:after="150" w:line="240" w:lineRule="auto"/>
        <w:rPr>
          <w:rFonts w:ascii="Arial" w:eastAsia="Times New Roman" w:hAnsi="Arial" w:cs="Arial"/>
          <w:color w:val="888888"/>
          <w:sz w:val="21"/>
          <w:szCs w:val="21"/>
        </w:rPr>
      </w:pPr>
      <w:r w:rsidRPr="00766328">
        <w:rPr>
          <w:rFonts w:ascii="Arial" w:eastAsia="Times New Roman" w:hAnsi="Arial" w:cs="Arial"/>
          <w:noProof/>
          <w:color w:val="888888"/>
          <w:sz w:val="21"/>
          <w:szCs w:val="21"/>
        </w:rPr>
        <w:drawing>
          <wp:inline distT="0" distB="0" distL="0" distR="0" wp14:anchorId="7AA4B469" wp14:editId="3D55818A">
            <wp:extent cx="5943600" cy="848995"/>
            <wp:effectExtent l="0" t="0" r="0" b="8255"/>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848995"/>
                    </a:xfrm>
                    <a:prstGeom prst="rect">
                      <a:avLst/>
                    </a:prstGeom>
                    <a:noFill/>
                    <a:ln>
                      <a:noFill/>
                    </a:ln>
                  </pic:spPr>
                </pic:pic>
              </a:graphicData>
            </a:graphic>
          </wp:inline>
        </w:drawing>
      </w:r>
    </w:p>
    <w:p w14:paraId="4A2950BD" w14:textId="77777777" w:rsidR="00766328" w:rsidRPr="00766328" w:rsidRDefault="00766328" w:rsidP="00766328">
      <w:pPr>
        <w:shd w:val="clear" w:color="auto" w:fill="FFFFFF"/>
        <w:spacing w:after="150" w:line="240" w:lineRule="auto"/>
        <w:rPr>
          <w:rFonts w:ascii="Arial" w:eastAsia="Times New Roman" w:hAnsi="Arial" w:cs="Arial"/>
          <w:color w:val="888888"/>
          <w:sz w:val="21"/>
          <w:szCs w:val="21"/>
        </w:rPr>
      </w:pPr>
      <w:proofErr w:type="gramStart"/>
      <w:r w:rsidRPr="00766328">
        <w:rPr>
          <w:rFonts w:ascii="Arial" w:eastAsia="Times New Roman" w:hAnsi="Arial" w:cs="Arial"/>
          <w:b/>
          <w:bCs/>
          <w:color w:val="4E4E4E"/>
          <w:sz w:val="21"/>
          <w:szCs w:val="21"/>
        </w:rPr>
        <w:t>Examples :</w:t>
      </w:r>
      <w:proofErr w:type="gramEnd"/>
    </w:p>
    <w:p w14:paraId="2E0B4C89" w14:textId="77777777" w:rsidR="00766328" w:rsidRPr="00766328" w:rsidRDefault="00766328" w:rsidP="00766328">
      <w:pPr>
        <w:numPr>
          <w:ilvl w:val="0"/>
          <w:numId w:val="23"/>
        </w:numPr>
        <w:shd w:val="clear" w:color="auto" w:fill="FFFFFF"/>
        <w:spacing w:before="100" w:beforeAutospacing="1" w:after="100" w:afterAutospacing="1" w:line="300" w:lineRule="atLeast"/>
        <w:rPr>
          <w:rFonts w:ascii="Arial" w:eastAsia="Times New Roman" w:hAnsi="Arial" w:cs="Arial"/>
          <w:color w:val="888888"/>
          <w:sz w:val="21"/>
          <w:szCs w:val="21"/>
        </w:rPr>
      </w:pPr>
      <w:r w:rsidRPr="00766328">
        <w:rPr>
          <w:rFonts w:ascii="Arial" w:eastAsia="Times New Roman" w:hAnsi="Arial" w:cs="Arial"/>
          <w:color w:val="FF9900"/>
          <w:sz w:val="21"/>
          <w:szCs w:val="21"/>
        </w:rPr>
        <w:t>[name=’</w:t>
      </w:r>
      <w:proofErr w:type="spellStart"/>
      <w:r w:rsidRPr="00766328">
        <w:rPr>
          <w:rFonts w:ascii="Arial" w:eastAsia="Times New Roman" w:hAnsi="Arial" w:cs="Arial"/>
          <w:color w:val="FF9900"/>
          <w:sz w:val="21"/>
          <w:szCs w:val="21"/>
        </w:rPr>
        <w:t>actionID</w:t>
      </w:r>
      <w:proofErr w:type="spellEnd"/>
      <w:r w:rsidRPr="00766328">
        <w:rPr>
          <w:rFonts w:ascii="Arial" w:eastAsia="Times New Roman" w:hAnsi="Arial" w:cs="Arial"/>
          <w:color w:val="FF9900"/>
          <w:sz w:val="21"/>
          <w:szCs w:val="21"/>
        </w:rPr>
        <w:t>’] </w:t>
      </w:r>
      <w:r w:rsidRPr="00766328">
        <w:rPr>
          <w:rFonts w:ascii="Arial" w:eastAsia="Times New Roman" w:hAnsi="Arial" w:cs="Arial"/>
          <w:b/>
          <w:bCs/>
          <w:color w:val="4E4E4E"/>
          <w:sz w:val="21"/>
          <w:szCs w:val="21"/>
        </w:rPr>
        <w:t>+ </w:t>
      </w:r>
      <w:r w:rsidRPr="00766328">
        <w:rPr>
          <w:rFonts w:ascii="Arial" w:eastAsia="Times New Roman" w:hAnsi="Arial" w:cs="Arial"/>
          <w:color w:val="800080"/>
          <w:sz w:val="21"/>
          <w:szCs w:val="21"/>
        </w:rPr>
        <w:t>input</w:t>
      </w:r>
    </w:p>
    <w:p w14:paraId="0283F080" w14:textId="77777777" w:rsidR="00766328" w:rsidRPr="00766328" w:rsidRDefault="00766328" w:rsidP="00766328">
      <w:pPr>
        <w:numPr>
          <w:ilvl w:val="0"/>
          <w:numId w:val="23"/>
        </w:numPr>
        <w:shd w:val="clear" w:color="auto" w:fill="FFFFFF"/>
        <w:spacing w:before="100" w:beforeAutospacing="1" w:after="100" w:afterAutospacing="1" w:line="300" w:lineRule="atLeast"/>
        <w:rPr>
          <w:rFonts w:ascii="Arial" w:eastAsia="Times New Roman" w:hAnsi="Arial" w:cs="Arial"/>
          <w:color w:val="888888"/>
          <w:sz w:val="21"/>
          <w:szCs w:val="21"/>
        </w:rPr>
      </w:pPr>
      <w:r w:rsidRPr="00766328">
        <w:rPr>
          <w:rFonts w:ascii="Arial" w:eastAsia="Times New Roman" w:hAnsi="Arial" w:cs="Arial"/>
          <w:color w:val="FF9900"/>
          <w:sz w:val="21"/>
          <w:szCs w:val="21"/>
        </w:rPr>
        <w:t>[name=’</w:t>
      </w:r>
      <w:proofErr w:type="spellStart"/>
      <w:r w:rsidRPr="00766328">
        <w:rPr>
          <w:rFonts w:ascii="Arial" w:eastAsia="Times New Roman" w:hAnsi="Arial" w:cs="Arial"/>
          <w:color w:val="FF9900"/>
          <w:sz w:val="21"/>
          <w:szCs w:val="21"/>
        </w:rPr>
        <w:t>actionID</w:t>
      </w:r>
      <w:proofErr w:type="spellEnd"/>
      <w:r w:rsidRPr="00766328">
        <w:rPr>
          <w:rFonts w:ascii="Arial" w:eastAsia="Times New Roman" w:hAnsi="Arial" w:cs="Arial"/>
          <w:color w:val="FF9900"/>
          <w:sz w:val="21"/>
          <w:szCs w:val="21"/>
        </w:rPr>
        <w:t>’]</w:t>
      </w:r>
      <w:r w:rsidRPr="00766328">
        <w:rPr>
          <w:rFonts w:ascii="Arial" w:eastAsia="Times New Roman" w:hAnsi="Arial" w:cs="Arial"/>
          <w:color w:val="888888"/>
          <w:sz w:val="21"/>
          <w:szCs w:val="21"/>
        </w:rPr>
        <w:t> + </w:t>
      </w:r>
      <w:r w:rsidRPr="00766328">
        <w:rPr>
          <w:rFonts w:ascii="Arial" w:eastAsia="Times New Roman" w:hAnsi="Arial" w:cs="Arial"/>
          <w:color w:val="993366"/>
          <w:sz w:val="21"/>
          <w:szCs w:val="21"/>
        </w:rPr>
        <w:t>div </w:t>
      </w:r>
    </w:p>
    <w:p w14:paraId="1AAE11FA" w14:textId="77777777" w:rsidR="00766328" w:rsidRPr="00766328" w:rsidRDefault="00766328" w:rsidP="00766328">
      <w:pPr>
        <w:numPr>
          <w:ilvl w:val="0"/>
          <w:numId w:val="23"/>
        </w:numPr>
        <w:shd w:val="clear" w:color="auto" w:fill="FFFFFF"/>
        <w:spacing w:before="100" w:beforeAutospacing="1" w:after="100" w:afterAutospacing="1" w:line="300" w:lineRule="atLeast"/>
        <w:rPr>
          <w:rFonts w:ascii="Arial" w:eastAsia="Times New Roman" w:hAnsi="Arial" w:cs="Arial"/>
          <w:color w:val="888888"/>
          <w:sz w:val="21"/>
          <w:szCs w:val="21"/>
        </w:rPr>
      </w:pPr>
      <w:r w:rsidRPr="00766328">
        <w:rPr>
          <w:rFonts w:ascii="Arial" w:eastAsia="Times New Roman" w:hAnsi="Arial" w:cs="Arial"/>
          <w:color w:val="FF9900"/>
          <w:sz w:val="21"/>
          <w:szCs w:val="21"/>
        </w:rPr>
        <w:t>[name=’</w:t>
      </w:r>
      <w:proofErr w:type="spellStart"/>
      <w:r w:rsidRPr="00766328">
        <w:rPr>
          <w:rFonts w:ascii="Arial" w:eastAsia="Times New Roman" w:hAnsi="Arial" w:cs="Arial"/>
          <w:color w:val="FF9900"/>
          <w:sz w:val="21"/>
          <w:szCs w:val="21"/>
        </w:rPr>
        <w:t>actionID</w:t>
      </w:r>
      <w:proofErr w:type="spellEnd"/>
      <w:r w:rsidRPr="00766328">
        <w:rPr>
          <w:rFonts w:ascii="Arial" w:eastAsia="Times New Roman" w:hAnsi="Arial" w:cs="Arial"/>
          <w:color w:val="FF9900"/>
          <w:sz w:val="21"/>
          <w:szCs w:val="21"/>
        </w:rPr>
        <w:t>’]</w:t>
      </w:r>
      <w:r w:rsidRPr="00766328">
        <w:rPr>
          <w:rFonts w:ascii="Arial" w:eastAsia="Times New Roman" w:hAnsi="Arial" w:cs="Arial"/>
          <w:color w:val="888888"/>
          <w:sz w:val="21"/>
          <w:szCs w:val="21"/>
        </w:rPr>
        <w:t> + </w:t>
      </w:r>
      <w:r w:rsidRPr="00766328">
        <w:rPr>
          <w:rFonts w:ascii="Arial" w:eastAsia="Times New Roman" w:hAnsi="Arial" w:cs="Arial"/>
          <w:color w:val="993366"/>
          <w:sz w:val="21"/>
          <w:szCs w:val="21"/>
        </w:rPr>
        <w:t>* </w:t>
      </w:r>
    </w:p>
    <w:p w14:paraId="22F4757F" w14:textId="77777777" w:rsidR="00766328" w:rsidRPr="00766328" w:rsidRDefault="00766328" w:rsidP="00766328">
      <w:pPr>
        <w:shd w:val="clear" w:color="auto" w:fill="FFFFFF"/>
        <w:spacing w:after="150" w:line="240" w:lineRule="auto"/>
        <w:rPr>
          <w:rFonts w:ascii="Arial" w:eastAsia="Times New Roman" w:hAnsi="Arial" w:cs="Arial"/>
          <w:color w:val="888888"/>
          <w:sz w:val="21"/>
          <w:szCs w:val="21"/>
        </w:rPr>
      </w:pPr>
      <w:r w:rsidRPr="00766328">
        <w:rPr>
          <w:rFonts w:ascii="Arial" w:eastAsia="Times New Roman" w:hAnsi="Arial" w:cs="Arial"/>
          <w:color w:val="888888"/>
          <w:sz w:val="21"/>
          <w:szCs w:val="21"/>
        </w:rPr>
        <w:t>Second input element will be selected in first example. No element will be selected in second example. Second input element will be selected in third example</w:t>
      </w:r>
    </w:p>
    <w:p w14:paraId="174C532B" w14:textId="77777777" w:rsidR="00766328" w:rsidRPr="00766328" w:rsidRDefault="00766328" w:rsidP="00766328">
      <w:pPr>
        <w:shd w:val="clear" w:color="auto" w:fill="E2F2CB"/>
        <w:spacing w:before="150" w:line="600" w:lineRule="atLeast"/>
        <w:outlineLvl w:val="1"/>
        <w:rPr>
          <w:rFonts w:ascii="Arial" w:eastAsia="Times New Roman" w:hAnsi="Arial" w:cs="Arial"/>
          <w:b/>
          <w:bCs/>
          <w:color w:val="4E4E4E"/>
          <w:sz w:val="36"/>
          <w:szCs w:val="36"/>
        </w:rPr>
      </w:pPr>
      <w:r w:rsidRPr="00766328">
        <w:rPr>
          <w:rFonts w:ascii="Arial" w:eastAsia="Times New Roman" w:hAnsi="Arial" w:cs="Arial"/>
          <w:b/>
          <w:bCs/>
          <w:color w:val="4E4E4E"/>
          <w:sz w:val="36"/>
          <w:szCs w:val="36"/>
        </w:rPr>
        <w:t>Locating following sibling of a known element</w:t>
      </w:r>
    </w:p>
    <w:p w14:paraId="661F5DC7" w14:textId="77777777" w:rsidR="00766328" w:rsidRPr="00766328" w:rsidRDefault="00766328" w:rsidP="00766328">
      <w:pPr>
        <w:shd w:val="clear" w:color="auto" w:fill="FFFFFF"/>
        <w:spacing w:after="150" w:line="240" w:lineRule="auto"/>
        <w:rPr>
          <w:rFonts w:ascii="Arial" w:eastAsia="Times New Roman" w:hAnsi="Arial" w:cs="Arial"/>
          <w:color w:val="888888"/>
          <w:sz w:val="21"/>
          <w:szCs w:val="21"/>
        </w:rPr>
      </w:pPr>
      <w:r w:rsidRPr="00766328">
        <w:rPr>
          <w:rFonts w:ascii="Arial" w:eastAsia="Times New Roman" w:hAnsi="Arial" w:cs="Arial"/>
          <w:color w:val="888888"/>
          <w:sz w:val="21"/>
          <w:szCs w:val="21"/>
        </w:rPr>
        <w:t>Following syntax can be used for locating elements after the context element who has same patent. It will not select the descendants. </w:t>
      </w:r>
    </w:p>
    <w:p w14:paraId="5C5D8E3B" w14:textId="77777777" w:rsidR="00766328" w:rsidRPr="00766328" w:rsidRDefault="00766328" w:rsidP="00766328">
      <w:pPr>
        <w:shd w:val="clear" w:color="auto" w:fill="FFFFFF"/>
        <w:spacing w:after="150" w:line="240" w:lineRule="auto"/>
        <w:rPr>
          <w:rFonts w:ascii="Arial" w:eastAsia="Times New Roman" w:hAnsi="Arial" w:cs="Arial"/>
          <w:color w:val="888888"/>
          <w:sz w:val="21"/>
          <w:szCs w:val="21"/>
        </w:rPr>
      </w:pPr>
      <w:proofErr w:type="gramStart"/>
      <w:r w:rsidRPr="00766328">
        <w:rPr>
          <w:rFonts w:ascii="Arial" w:eastAsia="Times New Roman" w:hAnsi="Arial" w:cs="Arial"/>
          <w:b/>
          <w:bCs/>
          <w:color w:val="4E4E4E"/>
          <w:sz w:val="21"/>
          <w:szCs w:val="21"/>
        </w:rPr>
        <w:t>Syntax :</w:t>
      </w:r>
      <w:proofErr w:type="gramEnd"/>
    </w:p>
    <w:p w14:paraId="0C265FB4" w14:textId="77777777" w:rsidR="00766328" w:rsidRPr="00766328" w:rsidRDefault="00766328" w:rsidP="00766328">
      <w:pPr>
        <w:shd w:val="clear" w:color="auto" w:fill="FFFFFF"/>
        <w:spacing w:after="150" w:line="240" w:lineRule="auto"/>
        <w:rPr>
          <w:rFonts w:ascii="Arial" w:eastAsia="Times New Roman" w:hAnsi="Arial" w:cs="Arial"/>
          <w:color w:val="888888"/>
          <w:sz w:val="21"/>
          <w:szCs w:val="21"/>
        </w:rPr>
      </w:pPr>
      <w:r w:rsidRPr="00766328">
        <w:rPr>
          <w:rFonts w:ascii="Consolas" w:eastAsia="Times New Roman" w:hAnsi="Consolas" w:cs="Courier New"/>
          <w:color w:val="FF9900"/>
          <w:sz w:val="18"/>
          <w:szCs w:val="18"/>
          <w:bdr w:val="single" w:sz="6" w:space="2" w:color="E1E1E8" w:frame="1"/>
          <w:shd w:val="clear" w:color="auto" w:fill="F7F7F9"/>
        </w:rPr>
        <w:t>CSS-of-context-element </w:t>
      </w:r>
      <w:r w:rsidRPr="00766328">
        <w:rPr>
          <w:rFonts w:ascii="Consolas" w:eastAsia="Times New Roman" w:hAnsi="Consolas" w:cs="Courier New"/>
          <w:color w:val="DD1144"/>
          <w:sz w:val="18"/>
          <w:szCs w:val="18"/>
          <w:bdr w:val="single" w:sz="6" w:space="2" w:color="E1E1E8" w:frame="1"/>
          <w:shd w:val="clear" w:color="auto" w:fill="F7F7F9"/>
        </w:rPr>
        <w:t>~ </w:t>
      </w:r>
      <w:r w:rsidRPr="00766328">
        <w:rPr>
          <w:rFonts w:ascii="Consolas" w:eastAsia="Times New Roman" w:hAnsi="Consolas" w:cs="Courier New"/>
          <w:color w:val="800080"/>
          <w:sz w:val="18"/>
          <w:szCs w:val="18"/>
          <w:bdr w:val="single" w:sz="6" w:space="2" w:color="E1E1E8" w:frame="1"/>
          <w:shd w:val="clear" w:color="auto" w:fill="F7F7F9"/>
        </w:rPr>
        <w:t>tag-name</w:t>
      </w:r>
    </w:p>
    <w:p w14:paraId="37322FF1" w14:textId="77777777" w:rsidR="00766328" w:rsidRPr="00766328" w:rsidRDefault="00766328" w:rsidP="00766328">
      <w:pPr>
        <w:shd w:val="clear" w:color="auto" w:fill="FFFFFF"/>
        <w:spacing w:after="150" w:line="240" w:lineRule="auto"/>
        <w:rPr>
          <w:rFonts w:ascii="Arial" w:eastAsia="Times New Roman" w:hAnsi="Arial" w:cs="Arial"/>
          <w:color w:val="888888"/>
          <w:sz w:val="21"/>
          <w:szCs w:val="21"/>
        </w:rPr>
      </w:pPr>
      <w:r w:rsidRPr="00766328">
        <w:rPr>
          <w:rFonts w:ascii="Consolas" w:eastAsia="Times New Roman" w:hAnsi="Consolas" w:cs="Courier New"/>
          <w:color w:val="FF9900"/>
          <w:sz w:val="18"/>
          <w:szCs w:val="18"/>
          <w:bdr w:val="single" w:sz="6" w:space="2" w:color="E1E1E8" w:frame="1"/>
          <w:shd w:val="clear" w:color="auto" w:fill="F7F7F9"/>
        </w:rPr>
        <w:t>CSS-of-context-element </w:t>
      </w:r>
      <w:r w:rsidRPr="00766328">
        <w:rPr>
          <w:rFonts w:ascii="Consolas" w:eastAsia="Times New Roman" w:hAnsi="Consolas" w:cs="Courier New"/>
          <w:color w:val="DD1144"/>
          <w:sz w:val="18"/>
          <w:szCs w:val="18"/>
          <w:bdr w:val="single" w:sz="6" w:space="2" w:color="E1E1E8" w:frame="1"/>
          <w:shd w:val="clear" w:color="auto" w:fill="F7F7F9"/>
        </w:rPr>
        <w:t>~ </w:t>
      </w:r>
      <w:r w:rsidRPr="00766328">
        <w:rPr>
          <w:rFonts w:ascii="Consolas" w:eastAsia="Times New Roman" w:hAnsi="Consolas" w:cs="Courier New"/>
          <w:color w:val="800080"/>
          <w:sz w:val="18"/>
          <w:szCs w:val="18"/>
          <w:bdr w:val="single" w:sz="6" w:space="2" w:color="E1E1E8" w:frame="1"/>
          <w:shd w:val="clear" w:color="auto" w:fill="F7F7F9"/>
        </w:rPr>
        <w:t>*</w:t>
      </w:r>
    </w:p>
    <w:p w14:paraId="1B660932" w14:textId="4B0B71F6" w:rsidR="00766328" w:rsidRPr="00766328" w:rsidRDefault="00766328" w:rsidP="00766328">
      <w:pPr>
        <w:shd w:val="clear" w:color="auto" w:fill="FFFFFF"/>
        <w:spacing w:after="150" w:line="240" w:lineRule="auto"/>
        <w:rPr>
          <w:rFonts w:ascii="Arial" w:eastAsia="Times New Roman" w:hAnsi="Arial" w:cs="Arial"/>
          <w:color w:val="888888"/>
          <w:sz w:val="21"/>
          <w:szCs w:val="21"/>
        </w:rPr>
      </w:pPr>
      <w:r w:rsidRPr="00766328">
        <w:rPr>
          <w:rFonts w:ascii="Arial" w:eastAsia="Times New Roman" w:hAnsi="Arial" w:cs="Arial"/>
          <w:noProof/>
          <w:color w:val="888888"/>
          <w:sz w:val="21"/>
          <w:szCs w:val="21"/>
        </w:rPr>
        <w:drawing>
          <wp:inline distT="0" distB="0" distL="0" distR="0" wp14:anchorId="1BAA11F7" wp14:editId="2258FDC0">
            <wp:extent cx="5943600" cy="1379220"/>
            <wp:effectExtent l="0" t="0" r="0" b="0"/>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1379220"/>
                    </a:xfrm>
                    <a:prstGeom prst="rect">
                      <a:avLst/>
                    </a:prstGeom>
                    <a:noFill/>
                    <a:ln>
                      <a:noFill/>
                    </a:ln>
                  </pic:spPr>
                </pic:pic>
              </a:graphicData>
            </a:graphic>
          </wp:inline>
        </w:drawing>
      </w:r>
    </w:p>
    <w:p w14:paraId="347B7212" w14:textId="77777777" w:rsidR="00766328" w:rsidRPr="00766328" w:rsidRDefault="00766328" w:rsidP="00766328">
      <w:pPr>
        <w:shd w:val="clear" w:color="auto" w:fill="FFFFFF"/>
        <w:spacing w:after="150" w:line="240" w:lineRule="auto"/>
        <w:rPr>
          <w:rFonts w:ascii="Arial" w:eastAsia="Times New Roman" w:hAnsi="Arial" w:cs="Arial"/>
          <w:color w:val="888888"/>
          <w:sz w:val="21"/>
          <w:szCs w:val="21"/>
        </w:rPr>
      </w:pPr>
      <w:proofErr w:type="gramStart"/>
      <w:r w:rsidRPr="00766328">
        <w:rPr>
          <w:rFonts w:ascii="Arial" w:eastAsia="Times New Roman" w:hAnsi="Arial" w:cs="Arial"/>
          <w:b/>
          <w:bCs/>
          <w:color w:val="888888"/>
          <w:sz w:val="21"/>
          <w:szCs w:val="21"/>
        </w:rPr>
        <w:t>Examples :</w:t>
      </w:r>
      <w:proofErr w:type="gramEnd"/>
    </w:p>
    <w:p w14:paraId="7ED3EB23" w14:textId="77777777" w:rsidR="00766328" w:rsidRPr="00766328" w:rsidRDefault="00766328" w:rsidP="00766328">
      <w:pPr>
        <w:numPr>
          <w:ilvl w:val="0"/>
          <w:numId w:val="24"/>
        </w:numPr>
        <w:shd w:val="clear" w:color="auto" w:fill="FFFFFF"/>
        <w:spacing w:before="100" w:beforeAutospacing="1" w:after="100" w:afterAutospacing="1" w:line="300" w:lineRule="atLeast"/>
        <w:rPr>
          <w:rFonts w:ascii="Arial" w:eastAsia="Times New Roman" w:hAnsi="Arial" w:cs="Arial"/>
          <w:color w:val="888888"/>
          <w:sz w:val="21"/>
          <w:szCs w:val="21"/>
        </w:rPr>
      </w:pPr>
      <w:r w:rsidRPr="00766328">
        <w:rPr>
          <w:rFonts w:ascii="Arial" w:eastAsia="Times New Roman" w:hAnsi="Arial" w:cs="Arial"/>
          <w:color w:val="FF9900"/>
          <w:sz w:val="21"/>
          <w:szCs w:val="21"/>
        </w:rPr>
        <w:t>[name=’</w:t>
      </w:r>
      <w:proofErr w:type="spellStart"/>
      <w:r w:rsidRPr="00766328">
        <w:rPr>
          <w:rFonts w:ascii="Arial" w:eastAsia="Times New Roman" w:hAnsi="Arial" w:cs="Arial"/>
          <w:color w:val="FF9900"/>
          <w:sz w:val="21"/>
          <w:szCs w:val="21"/>
        </w:rPr>
        <w:t>actionID</w:t>
      </w:r>
      <w:proofErr w:type="spellEnd"/>
      <w:r w:rsidRPr="00766328">
        <w:rPr>
          <w:rFonts w:ascii="Arial" w:eastAsia="Times New Roman" w:hAnsi="Arial" w:cs="Arial"/>
          <w:color w:val="FF9900"/>
          <w:sz w:val="21"/>
          <w:szCs w:val="21"/>
        </w:rPr>
        <w:t>’]</w:t>
      </w:r>
      <w:r w:rsidRPr="00766328">
        <w:rPr>
          <w:rFonts w:ascii="Arial" w:eastAsia="Times New Roman" w:hAnsi="Arial" w:cs="Arial"/>
          <w:color w:val="888888"/>
          <w:sz w:val="21"/>
          <w:szCs w:val="21"/>
        </w:rPr>
        <w:t> ~ </w:t>
      </w:r>
      <w:r w:rsidRPr="00766328">
        <w:rPr>
          <w:rFonts w:ascii="Arial" w:eastAsia="Times New Roman" w:hAnsi="Arial" w:cs="Arial"/>
          <w:color w:val="993366"/>
          <w:sz w:val="21"/>
          <w:szCs w:val="21"/>
        </w:rPr>
        <w:t>input </w:t>
      </w:r>
    </w:p>
    <w:p w14:paraId="22F08C50" w14:textId="77777777" w:rsidR="00766328" w:rsidRPr="00766328" w:rsidRDefault="00766328" w:rsidP="00766328">
      <w:pPr>
        <w:numPr>
          <w:ilvl w:val="0"/>
          <w:numId w:val="24"/>
        </w:numPr>
        <w:shd w:val="clear" w:color="auto" w:fill="FFFFFF"/>
        <w:spacing w:before="100" w:beforeAutospacing="1" w:after="100" w:afterAutospacing="1" w:line="300" w:lineRule="atLeast"/>
        <w:rPr>
          <w:rFonts w:ascii="Arial" w:eastAsia="Times New Roman" w:hAnsi="Arial" w:cs="Arial"/>
          <w:color w:val="888888"/>
          <w:sz w:val="21"/>
          <w:szCs w:val="21"/>
        </w:rPr>
      </w:pPr>
      <w:r w:rsidRPr="00766328">
        <w:rPr>
          <w:rFonts w:ascii="Arial" w:eastAsia="Times New Roman" w:hAnsi="Arial" w:cs="Arial"/>
          <w:color w:val="FF9900"/>
          <w:sz w:val="21"/>
          <w:szCs w:val="21"/>
        </w:rPr>
        <w:t>[name=’</w:t>
      </w:r>
      <w:proofErr w:type="spellStart"/>
      <w:r w:rsidRPr="00766328">
        <w:rPr>
          <w:rFonts w:ascii="Arial" w:eastAsia="Times New Roman" w:hAnsi="Arial" w:cs="Arial"/>
          <w:color w:val="FF9900"/>
          <w:sz w:val="21"/>
          <w:szCs w:val="21"/>
        </w:rPr>
        <w:t>actionID</w:t>
      </w:r>
      <w:proofErr w:type="spellEnd"/>
      <w:r w:rsidRPr="00766328">
        <w:rPr>
          <w:rFonts w:ascii="Arial" w:eastAsia="Times New Roman" w:hAnsi="Arial" w:cs="Arial"/>
          <w:color w:val="FF9900"/>
          <w:sz w:val="21"/>
          <w:szCs w:val="21"/>
        </w:rPr>
        <w:t>’]</w:t>
      </w:r>
      <w:r w:rsidRPr="00766328">
        <w:rPr>
          <w:rFonts w:ascii="Arial" w:eastAsia="Times New Roman" w:hAnsi="Arial" w:cs="Arial"/>
          <w:color w:val="888888"/>
          <w:sz w:val="21"/>
          <w:szCs w:val="21"/>
        </w:rPr>
        <w:t> ~ </w:t>
      </w:r>
      <w:r w:rsidRPr="00766328">
        <w:rPr>
          <w:rFonts w:ascii="Arial" w:eastAsia="Times New Roman" w:hAnsi="Arial" w:cs="Arial"/>
          <w:color w:val="993366"/>
          <w:sz w:val="21"/>
          <w:szCs w:val="21"/>
        </w:rPr>
        <w:t>div </w:t>
      </w:r>
    </w:p>
    <w:p w14:paraId="01439070" w14:textId="77777777" w:rsidR="00766328" w:rsidRPr="00766328" w:rsidRDefault="00766328" w:rsidP="00766328">
      <w:pPr>
        <w:numPr>
          <w:ilvl w:val="0"/>
          <w:numId w:val="24"/>
        </w:numPr>
        <w:shd w:val="clear" w:color="auto" w:fill="FFFFFF"/>
        <w:spacing w:before="100" w:beforeAutospacing="1" w:after="100" w:afterAutospacing="1" w:line="300" w:lineRule="atLeast"/>
        <w:rPr>
          <w:rFonts w:ascii="Arial" w:eastAsia="Times New Roman" w:hAnsi="Arial" w:cs="Arial"/>
          <w:color w:val="888888"/>
          <w:sz w:val="21"/>
          <w:szCs w:val="21"/>
        </w:rPr>
      </w:pPr>
      <w:r w:rsidRPr="00766328">
        <w:rPr>
          <w:rFonts w:ascii="Arial" w:eastAsia="Times New Roman" w:hAnsi="Arial" w:cs="Arial"/>
          <w:color w:val="FF9900"/>
          <w:sz w:val="21"/>
          <w:szCs w:val="21"/>
        </w:rPr>
        <w:lastRenderedPageBreak/>
        <w:t>[name=’</w:t>
      </w:r>
      <w:proofErr w:type="spellStart"/>
      <w:r w:rsidRPr="00766328">
        <w:rPr>
          <w:rFonts w:ascii="Arial" w:eastAsia="Times New Roman" w:hAnsi="Arial" w:cs="Arial"/>
          <w:color w:val="FF9900"/>
          <w:sz w:val="21"/>
          <w:szCs w:val="21"/>
        </w:rPr>
        <w:t>actionID</w:t>
      </w:r>
      <w:proofErr w:type="spellEnd"/>
      <w:r w:rsidRPr="00766328">
        <w:rPr>
          <w:rFonts w:ascii="Arial" w:eastAsia="Times New Roman" w:hAnsi="Arial" w:cs="Arial"/>
          <w:color w:val="FF9900"/>
          <w:sz w:val="21"/>
          <w:szCs w:val="21"/>
        </w:rPr>
        <w:t>’]</w:t>
      </w:r>
      <w:r w:rsidRPr="00766328">
        <w:rPr>
          <w:rFonts w:ascii="Arial" w:eastAsia="Times New Roman" w:hAnsi="Arial" w:cs="Arial"/>
          <w:color w:val="888888"/>
          <w:sz w:val="21"/>
          <w:szCs w:val="21"/>
        </w:rPr>
        <w:t> ~</w:t>
      </w:r>
      <w:r w:rsidRPr="00766328">
        <w:rPr>
          <w:rFonts w:ascii="Arial" w:eastAsia="Times New Roman" w:hAnsi="Arial" w:cs="Arial"/>
          <w:color w:val="993366"/>
          <w:sz w:val="21"/>
          <w:szCs w:val="21"/>
        </w:rPr>
        <w:t> * </w:t>
      </w:r>
    </w:p>
    <w:p w14:paraId="1808D515" w14:textId="77777777" w:rsidR="00766328" w:rsidRPr="00766328" w:rsidRDefault="00766328" w:rsidP="00766328">
      <w:pPr>
        <w:shd w:val="clear" w:color="auto" w:fill="FFFFFF"/>
        <w:spacing w:after="150" w:line="240" w:lineRule="auto"/>
        <w:rPr>
          <w:rFonts w:ascii="Arial" w:eastAsia="Times New Roman" w:hAnsi="Arial" w:cs="Arial"/>
          <w:color w:val="888888"/>
          <w:sz w:val="21"/>
          <w:szCs w:val="21"/>
        </w:rPr>
      </w:pPr>
      <w:r w:rsidRPr="00766328">
        <w:rPr>
          <w:rFonts w:ascii="Arial" w:eastAsia="Times New Roman" w:hAnsi="Arial" w:cs="Arial"/>
          <w:color w:val="888888"/>
          <w:sz w:val="21"/>
          <w:szCs w:val="21"/>
        </w:rPr>
        <w:t>Two </w:t>
      </w:r>
      <w:r w:rsidRPr="00766328">
        <w:rPr>
          <w:rFonts w:ascii="Arial" w:eastAsia="Times New Roman" w:hAnsi="Arial" w:cs="Arial"/>
          <w:b/>
          <w:bCs/>
          <w:color w:val="4E4E4E"/>
          <w:sz w:val="21"/>
          <w:szCs w:val="21"/>
        </w:rPr>
        <w:t>input</w:t>
      </w:r>
      <w:r w:rsidRPr="00766328">
        <w:rPr>
          <w:rFonts w:ascii="Arial" w:eastAsia="Times New Roman" w:hAnsi="Arial" w:cs="Arial"/>
          <w:color w:val="888888"/>
          <w:sz w:val="21"/>
          <w:szCs w:val="21"/>
        </w:rPr>
        <w:t> elements after the context element will be selected in first example. Five </w:t>
      </w:r>
      <w:r w:rsidRPr="00766328">
        <w:rPr>
          <w:rFonts w:ascii="Arial" w:eastAsia="Times New Roman" w:hAnsi="Arial" w:cs="Arial"/>
          <w:b/>
          <w:bCs/>
          <w:color w:val="4E4E4E"/>
          <w:sz w:val="21"/>
          <w:szCs w:val="21"/>
        </w:rPr>
        <w:t>div</w:t>
      </w:r>
      <w:r w:rsidRPr="00766328">
        <w:rPr>
          <w:rFonts w:ascii="Arial" w:eastAsia="Times New Roman" w:hAnsi="Arial" w:cs="Arial"/>
          <w:color w:val="888888"/>
          <w:sz w:val="21"/>
          <w:szCs w:val="21"/>
        </w:rPr>
        <w:t> elements will be selected in second example. All seven elements after the context element will be selected in the third example. </w:t>
      </w:r>
    </w:p>
    <w:p w14:paraId="25E3498B" w14:textId="77777777" w:rsidR="00766328" w:rsidRPr="00766328" w:rsidRDefault="00766328" w:rsidP="00766328">
      <w:pPr>
        <w:shd w:val="clear" w:color="auto" w:fill="E2F2CB"/>
        <w:spacing w:before="150" w:line="600" w:lineRule="atLeast"/>
        <w:outlineLvl w:val="1"/>
        <w:rPr>
          <w:rFonts w:ascii="Arial" w:eastAsia="Times New Roman" w:hAnsi="Arial" w:cs="Arial"/>
          <w:b/>
          <w:bCs/>
          <w:color w:val="4E4E4E"/>
          <w:sz w:val="36"/>
          <w:szCs w:val="36"/>
        </w:rPr>
      </w:pPr>
      <w:r w:rsidRPr="00766328">
        <w:rPr>
          <w:rFonts w:ascii="Arial" w:eastAsia="Times New Roman" w:hAnsi="Arial" w:cs="Arial"/>
          <w:b/>
          <w:bCs/>
          <w:color w:val="4E4E4E"/>
          <w:sz w:val="36"/>
          <w:szCs w:val="36"/>
        </w:rPr>
        <w:t>Locating element by part of the Inner Text</w:t>
      </w:r>
    </w:p>
    <w:p w14:paraId="1B892058" w14:textId="77777777" w:rsidR="00766328" w:rsidRPr="00766328" w:rsidRDefault="00766328" w:rsidP="00766328">
      <w:pPr>
        <w:shd w:val="clear" w:color="auto" w:fill="FFFFFF"/>
        <w:spacing w:after="150" w:line="240" w:lineRule="auto"/>
        <w:rPr>
          <w:rFonts w:ascii="Arial" w:eastAsia="Times New Roman" w:hAnsi="Arial" w:cs="Arial"/>
          <w:color w:val="888888"/>
          <w:sz w:val="21"/>
          <w:szCs w:val="21"/>
        </w:rPr>
      </w:pPr>
      <w:r w:rsidRPr="00766328">
        <w:rPr>
          <w:rFonts w:ascii="Arial" w:eastAsia="Times New Roman" w:hAnsi="Arial" w:cs="Arial"/>
          <w:color w:val="888888"/>
          <w:sz w:val="21"/>
          <w:szCs w:val="21"/>
        </w:rPr>
        <w:t>Following </w:t>
      </w:r>
      <w:r w:rsidRPr="00766328">
        <w:rPr>
          <w:rFonts w:ascii="Arial" w:eastAsia="Times New Roman" w:hAnsi="Arial" w:cs="Arial"/>
          <w:b/>
          <w:bCs/>
          <w:color w:val="4E4E4E"/>
          <w:sz w:val="21"/>
          <w:szCs w:val="21"/>
        </w:rPr>
        <w:t>cannot</w:t>
      </w:r>
      <w:r w:rsidRPr="00766328">
        <w:rPr>
          <w:rFonts w:ascii="Arial" w:eastAsia="Times New Roman" w:hAnsi="Arial" w:cs="Arial"/>
          <w:color w:val="888888"/>
          <w:sz w:val="21"/>
          <w:szCs w:val="21"/>
        </w:rPr>
        <w:t> be used for locating elements with their visible text available between opening and end tags. </w:t>
      </w:r>
      <w:r w:rsidRPr="00766328">
        <w:rPr>
          <w:rFonts w:ascii="Arial" w:eastAsia="Times New Roman" w:hAnsi="Arial" w:cs="Arial"/>
          <w:color w:val="FF00FF"/>
          <w:sz w:val="21"/>
          <w:szCs w:val="21"/>
        </w:rPr>
        <w:t>This is a limitation of CSS.</w:t>
      </w:r>
    </w:p>
    <w:p w14:paraId="76AA8CB2" w14:textId="77777777" w:rsidR="00766328" w:rsidRPr="00766328" w:rsidRDefault="00766328" w:rsidP="00766328">
      <w:pPr>
        <w:shd w:val="clear" w:color="auto" w:fill="FFFFFF"/>
        <w:spacing w:after="150" w:line="240" w:lineRule="auto"/>
        <w:rPr>
          <w:rFonts w:ascii="Arial" w:eastAsia="Times New Roman" w:hAnsi="Arial" w:cs="Arial"/>
          <w:color w:val="888888"/>
          <w:sz w:val="21"/>
          <w:szCs w:val="21"/>
        </w:rPr>
      </w:pPr>
      <w:del w:id="0" w:author="Unknown">
        <w:r w:rsidRPr="00766328">
          <w:rPr>
            <w:rFonts w:ascii="Consolas" w:eastAsia="Times New Roman" w:hAnsi="Consolas" w:cs="Courier New"/>
            <w:color w:val="800080"/>
            <w:sz w:val="18"/>
            <w:szCs w:val="18"/>
            <w:bdr w:val="single" w:sz="6" w:space="2" w:color="E1E1E8" w:frame="1"/>
            <w:shd w:val="clear" w:color="auto" w:fill="F7F7F9"/>
          </w:rPr>
          <w:delText>tag-name</w:delText>
        </w:r>
        <w:r w:rsidRPr="00766328">
          <w:rPr>
            <w:rFonts w:ascii="Consolas" w:eastAsia="Times New Roman" w:hAnsi="Consolas" w:cs="Courier New"/>
            <w:color w:val="DD1144"/>
            <w:sz w:val="18"/>
            <w:szCs w:val="18"/>
            <w:bdr w:val="single" w:sz="6" w:space="2" w:color="E1E1E8" w:frame="1"/>
            <w:shd w:val="clear" w:color="auto" w:fill="F7F7F9"/>
          </w:rPr>
          <w:delText>:</w:delText>
        </w:r>
        <w:r w:rsidRPr="00766328">
          <w:rPr>
            <w:rFonts w:ascii="Consolas" w:eastAsia="Times New Roman" w:hAnsi="Consolas" w:cs="Courier New"/>
            <w:color w:val="FF0000"/>
            <w:sz w:val="18"/>
            <w:szCs w:val="18"/>
            <w:bdr w:val="single" w:sz="6" w:space="2" w:color="E1E1E8" w:frame="1"/>
            <w:shd w:val="clear" w:color="auto" w:fill="F7F7F9"/>
          </w:rPr>
          <w:delText>contains</w:delText>
        </w:r>
        <w:r w:rsidRPr="00766328">
          <w:rPr>
            <w:rFonts w:ascii="Consolas" w:eastAsia="Times New Roman" w:hAnsi="Consolas" w:cs="Courier New"/>
            <w:color w:val="DD1144"/>
            <w:sz w:val="18"/>
            <w:szCs w:val="18"/>
            <w:bdr w:val="single" w:sz="6" w:space="2" w:color="E1E1E8" w:frame="1"/>
            <w:shd w:val="clear" w:color="auto" w:fill="F7F7F9"/>
          </w:rPr>
          <w:delText>(‘part-of-the-text’)</w:delText>
        </w:r>
      </w:del>
    </w:p>
    <w:p w14:paraId="07E47E1E" w14:textId="77777777" w:rsidR="00766328" w:rsidRPr="00766328" w:rsidRDefault="00766328" w:rsidP="00766328">
      <w:pPr>
        <w:shd w:val="clear" w:color="auto" w:fill="FFFFFF"/>
        <w:spacing w:after="150" w:line="240" w:lineRule="auto"/>
        <w:rPr>
          <w:rFonts w:ascii="Arial" w:eastAsia="Times New Roman" w:hAnsi="Arial" w:cs="Arial"/>
          <w:color w:val="888888"/>
          <w:sz w:val="21"/>
          <w:szCs w:val="21"/>
        </w:rPr>
      </w:pPr>
      <w:r w:rsidRPr="00766328">
        <w:rPr>
          <w:rFonts w:ascii="Arial" w:eastAsia="Times New Roman" w:hAnsi="Arial" w:cs="Arial"/>
          <w:color w:val="FF00FF"/>
          <w:sz w:val="21"/>
          <w:szCs w:val="21"/>
        </w:rPr>
        <w:t xml:space="preserve">Use </w:t>
      </w:r>
      <w:proofErr w:type="spellStart"/>
      <w:r w:rsidRPr="00766328">
        <w:rPr>
          <w:rFonts w:ascii="Arial" w:eastAsia="Times New Roman" w:hAnsi="Arial" w:cs="Arial"/>
          <w:color w:val="FF00FF"/>
          <w:sz w:val="21"/>
          <w:szCs w:val="21"/>
        </w:rPr>
        <w:t>Xpath</w:t>
      </w:r>
      <w:proofErr w:type="spellEnd"/>
      <w:r w:rsidRPr="00766328">
        <w:rPr>
          <w:rFonts w:ascii="Arial" w:eastAsia="Times New Roman" w:hAnsi="Arial" w:cs="Arial"/>
          <w:color w:val="FF00FF"/>
          <w:sz w:val="21"/>
          <w:szCs w:val="21"/>
        </w:rPr>
        <w:t xml:space="preserve"> for locating elements by their </w:t>
      </w:r>
      <w:proofErr w:type="spellStart"/>
      <w:r w:rsidRPr="00766328">
        <w:rPr>
          <w:rFonts w:ascii="Arial" w:eastAsia="Times New Roman" w:hAnsi="Arial" w:cs="Arial"/>
          <w:color w:val="FF00FF"/>
          <w:sz w:val="21"/>
          <w:szCs w:val="21"/>
        </w:rPr>
        <w:t>innerText</w:t>
      </w:r>
      <w:proofErr w:type="spellEnd"/>
      <w:r w:rsidRPr="00766328">
        <w:rPr>
          <w:rFonts w:ascii="Arial" w:eastAsia="Times New Roman" w:hAnsi="Arial" w:cs="Arial"/>
          <w:color w:val="FF00FF"/>
          <w:sz w:val="21"/>
          <w:szCs w:val="21"/>
        </w:rPr>
        <w:t>.</w:t>
      </w:r>
      <w:r w:rsidRPr="00766328">
        <w:rPr>
          <w:rFonts w:ascii="Arial" w:eastAsia="Times New Roman" w:hAnsi="Arial" w:cs="Arial"/>
          <w:color w:val="888888"/>
          <w:sz w:val="21"/>
          <w:szCs w:val="21"/>
        </w:rPr>
        <w:t xml:space="preserve"> You may use </w:t>
      </w:r>
      <w:proofErr w:type="spellStart"/>
      <w:r w:rsidRPr="00766328">
        <w:rPr>
          <w:rFonts w:ascii="Arial" w:eastAsia="Times New Roman" w:hAnsi="Arial" w:cs="Arial"/>
          <w:color w:val="888888"/>
          <w:sz w:val="21"/>
          <w:szCs w:val="21"/>
        </w:rPr>
        <w:t>linkText</w:t>
      </w:r>
      <w:proofErr w:type="spellEnd"/>
      <w:r w:rsidRPr="00766328">
        <w:rPr>
          <w:rFonts w:ascii="Arial" w:eastAsia="Times New Roman" w:hAnsi="Arial" w:cs="Arial"/>
          <w:color w:val="888888"/>
          <w:sz w:val="21"/>
          <w:szCs w:val="21"/>
        </w:rPr>
        <w:t xml:space="preserve"> or </w:t>
      </w:r>
      <w:proofErr w:type="spellStart"/>
      <w:r w:rsidRPr="00766328">
        <w:rPr>
          <w:rFonts w:ascii="Arial" w:eastAsia="Times New Roman" w:hAnsi="Arial" w:cs="Arial"/>
          <w:color w:val="888888"/>
          <w:sz w:val="21"/>
          <w:szCs w:val="21"/>
        </w:rPr>
        <w:t>partialLinkText</w:t>
      </w:r>
      <w:proofErr w:type="spellEnd"/>
      <w:r w:rsidRPr="00766328">
        <w:rPr>
          <w:rFonts w:ascii="Arial" w:eastAsia="Times New Roman" w:hAnsi="Arial" w:cs="Arial"/>
          <w:color w:val="888888"/>
          <w:sz w:val="21"/>
          <w:szCs w:val="21"/>
        </w:rPr>
        <w:t xml:space="preserve"> location strategies if the context element is an anchor tag &lt;a&gt;.</w:t>
      </w:r>
    </w:p>
    <w:p w14:paraId="63C700EA" w14:textId="5DA35D9B" w:rsidR="00766328" w:rsidRPr="00766328" w:rsidRDefault="00766328" w:rsidP="00766328">
      <w:pPr>
        <w:shd w:val="clear" w:color="auto" w:fill="FFFFFF"/>
        <w:spacing w:after="150" w:line="240" w:lineRule="auto"/>
        <w:rPr>
          <w:rFonts w:ascii="Arial" w:eastAsia="Times New Roman" w:hAnsi="Arial" w:cs="Arial"/>
          <w:color w:val="888888"/>
          <w:sz w:val="21"/>
          <w:szCs w:val="21"/>
        </w:rPr>
      </w:pPr>
      <w:r w:rsidRPr="00766328">
        <w:rPr>
          <w:rFonts w:ascii="Arial" w:eastAsia="Times New Roman" w:hAnsi="Arial" w:cs="Arial"/>
          <w:noProof/>
          <w:color w:val="888888"/>
          <w:sz w:val="21"/>
          <w:szCs w:val="21"/>
        </w:rPr>
        <w:drawing>
          <wp:inline distT="0" distB="0" distL="0" distR="0" wp14:anchorId="667FE0E8" wp14:editId="008A8881">
            <wp:extent cx="5943600" cy="410845"/>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410845"/>
                    </a:xfrm>
                    <a:prstGeom prst="rect">
                      <a:avLst/>
                    </a:prstGeom>
                    <a:noFill/>
                    <a:ln>
                      <a:noFill/>
                    </a:ln>
                  </pic:spPr>
                </pic:pic>
              </a:graphicData>
            </a:graphic>
          </wp:inline>
        </w:drawing>
      </w:r>
    </w:p>
    <w:p w14:paraId="647AFDCD" w14:textId="77777777" w:rsidR="00766328" w:rsidRPr="00766328" w:rsidRDefault="00766328" w:rsidP="00766328">
      <w:pPr>
        <w:shd w:val="clear" w:color="auto" w:fill="FFFFFF"/>
        <w:spacing w:after="150" w:line="240" w:lineRule="auto"/>
        <w:rPr>
          <w:rFonts w:ascii="Arial" w:eastAsia="Times New Roman" w:hAnsi="Arial" w:cs="Arial"/>
          <w:color w:val="888888"/>
          <w:sz w:val="21"/>
          <w:szCs w:val="21"/>
        </w:rPr>
      </w:pPr>
      <w:r w:rsidRPr="00766328">
        <w:rPr>
          <w:rFonts w:ascii="Arial" w:eastAsia="Times New Roman" w:hAnsi="Arial" w:cs="Arial"/>
          <w:b/>
          <w:bCs/>
          <w:color w:val="4E4E4E"/>
          <w:sz w:val="21"/>
          <w:szCs w:val="21"/>
        </w:rPr>
        <w:t xml:space="preserve">XPath </w:t>
      </w:r>
      <w:proofErr w:type="gramStart"/>
      <w:r w:rsidRPr="00766328">
        <w:rPr>
          <w:rFonts w:ascii="Arial" w:eastAsia="Times New Roman" w:hAnsi="Arial" w:cs="Arial"/>
          <w:b/>
          <w:bCs/>
          <w:color w:val="4E4E4E"/>
          <w:sz w:val="21"/>
          <w:szCs w:val="21"/>
        </w:rPr>
        <w:t>Syntax :</w:t>
      </w:r>
      <w:proofErr w:type="gramEnd"/>
    </w:p>
    <w:p w14:paraId="5D6797C8" w14:textId="77777777" w:rsidR="00766328" w:rsidRPr="00766328" w:rsidRDefault="00766328" w:rsidP="00766328">
      <w:pPr>
        <w:shd w:val="clear" w:color="auto" w:fill="FFFFFF"/>
        <w:spacing w:after="0" w:line="240" w:lineRule="auto"/>
        <w:rPr>
          <w:rFonts w:ascii="Arial" w:eastAsia="Times New Roman" w:hAnsi="Arial" w:cs="Arial"/>
          <w:color w:val="888888"/>
          <w:sz w:val="21"/>
          <w:szCs w:val="21"/>
        </w:rPr>
      </w:pPr>
      <w:r w:rsidRPr="00766328">
        <w:rPr>
          <w:rFonts w:ascii="Consolas" w:eastAsia="Times New Roman" w:hAnsi="Consolas" w:cs="Arial"/>
          <w:color w:val="FF9900"/>
          <w:sz w:val="21"/>
          <w:szCs w:val="21"/>
          <w:shd w:val="clear" w:color="auto" w:fill="DDDDDD"/>
        </w:rPr>
        <w:t>//</w:t>
      </w:r>
      <w:proofErr w:type="spellStart"/>
      <w:r w:rsidRPr="00766328">
        <w:rPr>
          <w:rFonts w:ascii="Consolas" w:eastAsia="Times New Roman" w:hAnsi="Consolas" w:cs="Arial"/>
          <w:color w:val="FF9900"/>
          <w:sz w:val="21"/>
          <w:szCs w:val="21"/>
          <w:shd w:val="clear" w:color="auto" w:fill="DDDDDD"/>
        </w:rPr>
        <w:t>elemnet</w:t>
      </w:r>
      <w:proofErr w:type="spellEnd"/>
      <w:r w:rsidRPr="00766328">
        <w:rPr>
          <w:rFonts w:ascii="Consolas" w:eastAsia="Times New Roman" w:hAnsi="Consolas" w:cs="Arial"/>
          <w:color w:val="FF9900"/>
          <w:sz w:val="21"/>
          <w:szCs w:val="21"/>
          <w:shd w:val="clear" w:color="auto" w:fill="DDDDDD"/>
        </w:rPr>
        <w:t>-name[text</w:t>
      </w:r>
      <w:proofErr w:type="gramStart"/>
      <w:r w:rsidRPr="00766328">
        <w:rPr>
          <w:rFonts w:ascii="Consolas" w:eastAsia="Times New Roman" w:hAnsi="Consolas" w:cs="Arial"/>
          <w:color w:val="FF9900"/>
          <w:sz w:val="21"/>
          <w:szCs w:val="21"/>
          <w:shd w:val="clear" w:color="auto" w:fill="DDDDDD"/>
        </w:rPr>
        <w:t>()=</w:t>
      </w:r>
      <w:proofErr w:type="gramEnd"/>
      <w:r w:rsidRPr="00766328">
        <w:rPr>
          <w:rFonts w:ascii="Consolas" w:eastAsia="Times New Roman" w:hAnsi="Consolas" w:cs="Arial"/>
          <w:color w:val="FF9900"/>
          <w:sz w:val="21"/>
          <w:szCs w:val="21"/>
          <w:shd w:val="clear" w:color="auto" w:fill="DDDDDD"/>
        </w:rPr>
        <w:t>’</w:t>
      </w:r>
      <w:r w:rsidRPr="00766328">
        <w:rPr>
          <w:rFonts w:ascii="Consolas" w:eastAsia="Times New Roman" w:hAnsi="Consolas" w:cs="Arial"/>
          <w:color w:val="FF00FF"/>
          <w:sz w:val="21"/>
          <w:szCs w:val="21"/>
          <w:shd w:val="clear" w:color="auto" w:fill="DDDDDD"/>
        </w:rPr>
        <w:t>exact-</w:t>
      </w:r>
      <w:proofErr w:type="spellStart"/>
      <w:r w:rsidRPr="00766328">
        <w:rPr>
          <w:rFonts w:ascii="Consolas" w:eastAsia="Times New Roman" w:hAnsi="Consolas" w:cs="Arial"/>
          <w:color w:val="FF00FF"/>
          <w:sz w:val="21"/>
          <w:szCs w:val="21"/>
          <w:shd w:val="clear" w:color="auto" w:fill="DDDDDD"/>
        </w:rPr>
        <w:t>innerText</w:t>
      </w:r>
      <w:proofErr w:type="spellEnd"/>
      <w:r w:rsidRPr="00766328">
        <w:rPr>
          <w:rFonts w:ascii="Consolas" w:eastAsia="Times New Roman" w:hAnsi="Consolas" w:cs="Arial"/>
          <w:color w:val="FF9900"/>
          <w:sz w:val="21"/>
          <w:szCs w:val="21"/>
          <w:shd w:val="clear" w:color="auto" w:fill="DDDDDD"/>
        </w:rPr>
        <w:t>‘]</w:t>
      </w:r>
    </w:p>
    <w:p w14:paraId="6A36CC97" w14:textId="77777777" w:rsidR="00766328" w:rsidRPr="00766328" w:rsidRDefault="00766328" w:rsidP="00766328">
      <w:pPr>
        <w:shd w:val="clear" w:color="auto" w:fill="FFFFFF"/>
        <w:spacing w:after="0" w:line="240" w:lineRule="auto"/>
        <w:rPr>
          <w:rFonts w:ascii="Arial" w:eastAsia="Times New Roman" w:hAnsi="Arial" w:cs="Arial"/>
          <w:color w:val="888888"/>
          <w:sz w:val="21"/>
          <w:szCs w:val="21"/>
        </w:rPr>
      </w:pPr>
      <w:r w:rsidRPr="00766328">
        <w:rPr>
          <w:rFonts w:ascii="Consolas" w:eastAsia="Times New Roman" w:hAnsi="Consolas" w:cs="Arial"/>
          <w:color w:val="FF9900"/>
          <w:sz w:val="21"/>
          <w:szCs w:val="21"/>
          <w:shd w:val="clear" w:color="auto" w:fill="DDDDDD"/>
        </w:rPr>
        <w:t>//</w:t>
      </w:r>
      <w:proofErr w:type="spellStart"/>
      <w:r w:rsidRPr="00766328">
        <w:rPr>
          <w:rFonts w:ascii="Consolas" w:eastAsia="Times New Roman" w:hAnsi="Consolas" w:cs="Arial"/>
          <w:color w:val="FF9900"/>
          <w:sz w:val="21"/>
          <w:szCs w:val="21"/>
          <w:shd w:val="clear" w:color="auto" w:fill="DDDDDD"/>
        </w:rPr>
        <w:t>elemnet</w:t>
      </w:r>
      <w:proofErr w:type="spellEnd"/>
      <w:r w:rsidRPr="00766328">
        <w:rPr>
          <w:rFonts w:ascii="Consolas" w:eastAsia="Times New Roman" w:hAnsi="Consolas" w:cs="Arial"/>
          <w:color w:val="FF9900"/>
          <w:sz w:val="21"/>
          <w:szCs w:val="21"/>
          <w:shd w:val="clear" w:color="auto" w:fill="DDDDDD"/>
        </w:rPr>
        <w:t>-name[</w:t>
      </w:r>
      <w:r w:rsidRPr="00766328">
        <w:rPr>
          <w:rFonts w:ascii="Consolas" w:eastAsia="Times New Roman" w:hAnsi="Consolas" w:cs="Arial"/>
          <w:color w:val="339966"/>
          <w:sz w:val="21"/>
          <w:szCs w:val="21"/>
          <w:shd w:val="clear" w:color="auto" w:fill="DDDDDD"/>
        </w:rPr>
        <w:t>contains</w:t>
      </w:r>
      <w:r w:rsidRPr="00766328">
        <w:rPr>
          <w:rFonts w:ascii="Consolas" w:eastAsia="Times New Roman" w:hAnsi="Consolas" w:cs="Arial"/>
          <w:color w:val="FF9900"/>
          <w:sz w:val="21"/>
          <w:szCs w:val="21"/>
          <w:shd w:val="clear" w:color="auto" w:fill="DDDDDD"/>
        </w:rPr>
        <w:t>(text(),’</w:t>
      </w:r>
      <w:r w:rsidRPr="00766328">
        <w:rPr>
          <w:rFonts w:ascii="Consolas" w:eastAsia="Times New Roman" w:hAnsi="Consolas" w:cs="Arial"/>
          <w:color w:val="FF00FF"/>
          <w:sz w:val="21"/>
          <w:szCs w:val="21"/>
          <w:shd w:val="clear" w:color="auto" w:fill="DDDDDD"/>
        </w:rPr>
        <w:t>part-of-</w:t>
      </w:r>
      <w:proofErr w:type="spellStart"/>
      <w:proofErr w:type="gramStart"/>
      <w:r w:rsidRPr="00766328">
        <w:rPr>
          <w:rFonts w:ascii="Consolas" w:eastAsia="Times New Roman" w:hAnsi="Consolas" w:cs="Arial"/>
          <w:color w:val="FF00FF"/>
          <w:sz w:val="21"/>
          <w:szCs w:val="21"/>
          <w:shd w:val="clear" w:color="auto" w:fill="DDDDDD"/>
        </w:rPr>
        <w:t>innerText</w:t>
      </w:r>
      <w:proofErr w:type="spellEnd"/>
      <w:r w:rsidRPr="00766328">
        <w:rPr>
          <w:rFonts w:ascii="Consolas" w:eastAsia="Times New Roman" w:hAnsi="Consolas" w:cs="Arial"/>
          <w:color w:val="FF9900"/>
          <w:sz w:val="21"/>
          <w:szCs w:val="21"/>
          <w:shd w:val="clear" w:color="auto" w:fill="DDDDDD"/>
        </w:rPr>
        <w:t>‘</w:t>
      </w:r>
      <w:proofErr w:type="gramEnd"/>
      <w:r w:rsidRPr="00766328">
        <w:rPr>
          <w:rFonts w:ascii="Consolas" w:eastAsia="Times New Roman" w:hAnsi="Consolas" w:cs="Arial"/>
          <w:color w:val="FF9900"/>
          <w:sz w:val="21"/>
          <w:szCs w:val="21"/>
          <w:shd w:val="clear" w:color="auto" w:fill="DDDDDD"/>
        </w:rPr>
        <w:t>]</w:t>
      </w:r>
    </w:p>
    <w:p w14:paraId="53539D23" w14:textId="77777777" w:rsidR="00766328" w:rsidRPr="00766328" w:rsidRDefault="00766328" w:rsidP="00766328">
      <w:pPr>
        <w:shd w:val="clear" w:color="auto" w:fill="E2F2CB"/>
        <w:spacing w:before="150" w:line="600" w:lineRule="atLeast"/>
        <w:outlineLvl w:val="1"/>
        <w:rPr>
          <w:rFonts w:ascii="Arial" w:eastAsia="Times New Roman" w:hAnsi="Arial" w:cs="Arial"/>
          <w:b/>
          <w:bCs/>
          <w:color w:val="4E4E4E"/>
          <w:sz w:val="36"/>
          <w:szCs w:val="36"/>
        </w:rPr>
      </w:pPr>
      <w:r w:rsidRPr="00766328">
        <w:rPr>
          <w:rFonts w:ascii="Arial" w:eastAsia="Times New Roman" w:hAnsi="Arial" w:cs="Arial"/>
          <w:b/>
          <w:bCs/>
          <w:color w:val="4E4E4E"/>
          <w:sz w:val="36"/>
          <w:szCs w:val="36"/>
        </w:rPr>
        <w:t>Locating elements by attributes ignoring the case sensitivity</w:t>
      </w:r>
    </w:p>
    <w:p w14:paraId="49C03137" w14:textId="77777777" w:rsidR="00766328" w:rsidRPr="00766328" w:rsidRDefault="00766328" w:rsidP="00766328">
      <w:pPr>
        <w:shd w:val="clear" w:color="auto" w:fill="FFFFFF"/>
        <w:spacing w:after="150" w:line="240" w:lineRule="auto"/>
        <w:rPr>
          <w:rFonts w:ascii="Arial" w:eastAsia="Times New Roman" w:hAnsi="Arial" w:cs="Arial"/>
          <w:color w:val="888888"/>
          <w:sz w:val="21"/>
          <w:szCs w:val="21"/>
        </w:rPr>
      </w:pPr>
      <w:r w:rsidRPr="00766328">
        <w:rPr>
          <w:rFonts w:ascii="Arial" w:eastAsia="Times New Roman" w:hAnsi="Arial" w:cs="Arial"/>
          <w:color w:val="888888"/>
          <w:sz w:val="21"/>
          <w:szCs w:val="21"/>
        </w:rPr>
        <w:t xml:space="preserve">It is possible to locate the element ignoring the case sensitivity of the attribute values using the character </w:t>
      </w:r>
      <w:proofErr w:type="spellStart"/>
      <w:r w:rsidRPr="00766328">
        <w:rPr>
          <w:rFonts w:ascii="Arial" w:eastAsia="Times New Roman" w:hAnsi="Arial" w:cs="Arial"/>
          <w:color w:val="888888"/>
          <w:sz w:val="21"/>
          <w:szCs w:val="21"/>
        </w:rPr>
        <w:t>i</w:t>
      </w:r>
      <w:proofErr w:type="spellEnd"/>
      <w:r w:rsidRPr="00766328">
        <w:rPr>
          <w:rFonts w:ascii="Arial" w:eastAsia="Times New Roman" w:hAnsi="Arial" w:cs="Arial"/>
          <w:color w:val="888888"/>
          <w:sz w:val="21"/>
          <w:szCs w:val="21"/>
        </w:rPr>
        <w:t xml:space="preserve"> or I after the value.</w:t>
      </w:r>
    </w:p>
    <w:p w14:paraId="6D2CDB3A" w14:textId="77777777" w:rsidR="00766328" w:rsidRPr="00766328" w:rsidRDefault="00766328" w:rsidP="00766328">
      <w:pPr>
        <w:shd w:val="clear" w:color="auto" w:fill="FFFFFF"/>
        <w:spacing w:after="150" w:line="240" w:lineRule="auto"/>
        <w:rPr>
          <w:rFonts w:ascii="Arial" w:eastAsia="Times New Roman" w:hAnsi="Arial" w:cs="Arial"/>
          <w:color w:val="888888"/>
          <w:sz w:val="21"/>
          <w:szCs w:val="21"/>
        </w:rPr>
      </w:pPr>
      <w:proofErr w:type="gramStart"/>
      <w:r w:rsidRPr="00766328">
        <w:rPr>
          <w:rFonts w:ascii="Arial" w:eastAsia="Times New Roman" w:hAnsi="Arial" w:cs="Arial"/>
          <w:b/>
          <w:bCs/>
          <w:color w:val="4E4E4E"/>
          <w:sz w:val="21"/>
          <w:szCs w:val="21"/>
        </w:rPr>
        <w:t>Syntax :</w:t>
      </w:r>
      <w:proofErr w:type="gramEnd"/>
    </w:p>
    <w:p w14:paraId="6CE32E83" w14:textId="77777777" w:rsidR="00766328" w:rsidRPr="00766328" w:rsidRDefault="00766328" w:rsidP="00766328">
      <w:pPr>
        <w:shd w:val="clear" w:color="auto" w:fill="FFFFFF"/>
        <w:spacing w:after="150" w:line="240" w:lineRule="auto"/>
        <w:rPr>
          <w:rFonts w:ascii="Arial" w:eastAsia="Times New Roman" w:hAnsi="Arial" w:cs="Arial"/>
          <w:color w:val="888888"/>
          <w:sz w:val="21"/>
          <w:szCs w:val="21"/>
        </w:rPr>
      </w:pPr>
      <w:r w:rsidRPr="00766328">
        <w:rPr>
          <w:rFonts w:ascii="Consolas" w:eastAsia="Times New Roman" w:hAnsi="Consolas" w:cs="Courier New"/>
          <w:color w:val="800080"/>
          <w:sz w:val="18"/>
          <w:szCs w:val="18"/>
          <w:bdr w:val="single" w:sz="6" w:space="2" w:color="E1E1E8" w:frame="1"/>
          <w:shd w:val="clear" w:color="auto" w:fill="F7F7F9"/>
        </w:rPr>
        <w:t>tag-</w:t>
      </w:r>
      <w:proofErr w:type="gramStart"/>
      <w:r w:rsidRPr="00766328">
        <w:rPr>
          <w:rFonts w:ascii="Consolas" w:eastAsia="Times New Roman" w:hAnsi="Consolas" w:cs="Courier New"/>
          <w:color w:val="800080"/>
          <w:sz w:val="18"/>
          <w:szCs w:val="18"/>
          <w:bdr w:val="single" w:sz="6" w:space="2" w:color="E1E1E8" w:frame="1"/>
          <w:shd w:val="clear" w:color="auto" w:fill="F7F7F9"/>
        </w:rPr>
        <w:t>name</w:t>
      </w:r>
      <w:r w:rsidRPr="00766328">
        <w:rPr>
          <w:rFonts w:ascii="Consolas" w:eastAsia="Times New Roman" w:hAnsi="Consolas" w:cs="Courier New"/>
          <w:color w:val="DD1144"/>
          <w:sz w:val="18"/>
          <w:szCs w:val="18"/>
          <w:bdr w:val="single" w:sz="6" w:space="2" w:color="E1E1E8" w:frame="1"/>
          <w:shd w:val="clear" w:color="auto" w:fill="F7F7F9"/>
        </w:rPr>
        <w:t>[</w:t>
      </w:r>
      <w:proofErr w:type="gramEnd"/>
      <w:r w:rsidRPr="00766328">
        <w:rPr>
          <w:rFonts w:ascii="Consolas" w:eastAsia="Times New Roman" w:hAnsi="Consolas" w:cs="Courier New"/>
          <w:color w:val="FFCC00"/>
          <w:sz w:val="18"/>
          <w:szCs w:val="18"/>
          <w:bdr w:val="single" w:sz="6" w:space="2" w:color="E1E1E8" w:frame="1"/>
          <w:shd w:val="clear" w:color="auto" w:fill="F7F7F9"/>
        </w:rPr>
        <w:t>Attribute</w:t>
      </w:r>
      <w:r w:rsidRPr="00766328">
        <w:rPr>
          <w:rFonts w:ascii="Consolas" w:eastAsia="Times New Roman" w:hAnsi="Consolas" w:cs="Courier New"/>
          <w:color w:val="DD1144"/>
          <w:sz w:val="18"/>
          <w:szCs w:val="18"/>
          <w:bdr w:val="single" w:sz="6" w:space="2" w:color="E1E1E8" w:frame="1"/>
          <w:shd w:val="clear" w:color="auto" w:fill="F7F7F9"/>
        </w:rPr>
        <w:t>=’</w:t>
      </w:r>
      <w:r w:rsidRPr="00766328">
        <w:rPr>
          <w:rFonts w:ascii="Consolas" w:eastAsia="Times New Roman" w:hAnsi="Consolas" w:cs="Courier New"/>
          <w:color w:val="0000FF"/>
          <w:sz w:val="18"/>
          <w:szCs w:val="18"/>
          <w:bdr w:val="single" w:sz="6" w:space="2" w:color="E1E1E8" w:frame="1"/>
          <w:shd w:val="clear" w:color="auto" w:fill="F7F7F9"/>
        </w:rPr>
        <w:t>Value</w:t>
      </w:r>
      <w:r w:rsidRPr="00766328">
        <w:rPr>
          <w:rFonts w:ascii="Consolas" w:eastAsia="Times New Roman" w:hAnsi="Consolas" w:cs="Courier New"/>
          <w:color w:val="DD1144"/>
          <w:sz w:val="18"/>
          <w:szCs w:val="18"/>
          <w:bdr w:val="single" w:sz="6" w:space="2" w:color="E1E1E8" w:frame="1"/>
          <w:shd w:val="clear" w:color="auto" w:fill="F7F7F9"/>
        </w:rPr>
        <w:t>’ </w:t>
      </w:r>
      <w:proofErr w:type="spellStart"/>
      <w:r w:rsidRPr="00766328">
        <w:rPr>
          <w:rFonts w:ascii="Consolas" w:eastAsia="Times New Roman" w:hAnsi="Consolas" w:cs="Courier New"/>
          <w:color w:val="FF0000"/>
          <w:sz w:val="18"/>
          <w:szCs w:val="18"/>
          <w:bdr w:val="single" w:sz="6" w:space="2" w:color="E1E1E8" w:frame="1"/>
          <w:shd w:val="clear" w:color="auto" w:fill="F7F7F9"/>
        </w:rPr>
        <w:t>i</w:t>
      </w:r>
      <w:proofErr w:type="spellEnd"/>
      <w:r w:rsidRPr="00766328">
        <w:rPr>
          <w:rFonts w:ascii="Consolas" w:eastAsia="Times New Roman" w:hAnsi="Consolas" w:cs="Courier New"/>
          <w:color w:val="DD1144"/>
          <w:sz w:val="18"/>
          <w:szCs w:val="18"/>
          <w:bdr w:val="single" w:sz="6" w:space="2" w:color="E1E1E8" w:frame="1"/>
          <w:shd w:val="clear" w:color="auto" w:fill="F7F7F9"/>
        </w:rPr>
        <w:t>]</w:t>
      </w:r>
      <w:r w:rsidRPr="00766328">
        <w:rPr>
          <w:rFonts w:ascii="Arial" w:eastAsia="Times New Roman" w:hAnsi="Arial" w:cs="Arial"/>
          <w:color w:val="888888"/>
          <w:sz w:val="21"/>
          <w:szCs w:val="21"/>
        </w:rPr>
        <w:br/>
      </w:r>
      <w:r w:rsidRPr="00766328">
        <w:rPr>
          <w:rFonts w:ascii="Consolas" w:eastAsia="Times New Roman" w:hAnsi="Consolas" w:cs="Courier New"/>
          <w:color w:val="DD1144"/>
          <w:sz w:val="18"/>
          <w:szCs w:val="18"/>
          <w:bdr w:val="single" w:sz="6" w:space="2" w:color="E1E1E8" w:frame="1"/>
          <w:shd w:val="clear" w:color="auto" w:fill="F7F7F9"/>
        </w:rPr>
        <w:t>[</w:t>
      </w:r>
      <w:r w:rsidRPr="00766328">
        <w:rPr>
          <w:rFonts w:ascii="Consolas" w:eastAsia="Times New Roman" w:hAnsi="Consolas" w:cs="Courier New"/>
          <w:color w:val="FFCC00"/>
          <w:sz w:val="18"/>
          <w:szCs w:val="18"/>
          <w:bdr w:val="single" w:sz="6" w:space="2" w:color="E1E1E8" w:frame="1"/>
          <w:shd w:val="clear" w:color="auto" w:fill="F7F7F9"/>
        </w:rPr>
        <w:t>Attribute</w:t>
      </w:r>
      <w:r w:rsidRPr="00766328">
        <w:rPr>
          <w:rFonts w:ascii="Consolas" w:eastAsia="Times New Roman" w:hAnsi="Consolas" w:cs="Courier New"/>
          <w:color w:val="DD1144"/>
          <w:sz w:val="18"/>
          <w:szCs w:val="18"/>
          <w:bdr w:val="single" w:sz="6" w:space="2" w:color="E1E1E8" w:frame="1"/>
          <w:shd w:val="clear" w:color="auto" w:fill="F7F7F9"/>
        </w:rPr>
        <w:t>=’</w:t>
      </w:r>
      <w:r w:rsidRPr="00766328">
        <w:rPr>
          <w:rFonts w:ascii="Consolas" w:eastAsia="Times New Roman" w:hAnsi="Consolas" w:cs="Courier New"/>
          <w:color w:val="0000FF"/>
          <w:sz w:val="18"/>
          <w:szCs w:val="18"/>
          <w:bdr w:val="single" w:sz="6" w:space="2" w:color="E1E1E8" w:frame="1"/>
          <w:shd w:val="clear" w:color="auto" w:fill="F7F7F9"/>
        </w:rPr>
        <w:t>Value</w:t>
      </w:r>
      <w:r w:rsidRPr="00766328">
        <w:rPr>
          <w:rFonts w:ascii="Consolas" w:eastAsia="Times New Roman" w:hAnsi="Consolas" w:cs="Courier New"/>
          <w:color w:val="DD1144"/>
          <w:sz w:val="18"/>
          <w:szCs w:val="18"/>
          <w:bdr w:val="single" w:sz="6" w:space="2" w:color="E1E1E8" w:frame="1"/>
          <w:shd w:val="clear" w:color="auto" w:fill="F7F7F9"/>
        </w:rPr>
        <w:t>’ </w:t>
      </w:r>
      <w:r w:rsidRPr="00766328">
        <w:rPr>
          <w:rFonts w:ascii="Consolas" w:eastAsia="Times New Roman" w:hAnsi="Consolas" w:cs="Courier New"/>
          <w:color w:val="FF0000"/>
          <w:sz w:val="18"/>
          <w:szCs w:val="18"/>
          <w:bdr w:val="single" w:sz="6" w:space="2" w:color="E1E1E8" w:frame="1"/>
          <w:shd w:val="clear" w:color="auto" w:fill="F7F7F9"/>
        </w:rPr>
        <w:t>I</w:t>
      </w:r>
      <w:r w:rsidRPr="00766328">
        <w:rPr>
          <w:rFonts w:ascii="Consolas" w:eastAsia="Times New Roman" w:hAnsi="Consolas" w:cs="Courier New"/>
          <w:color w:val="DD1144"/>
          <w:sz w:val="18"/>
          <w:szCs w:val="18"/>
          <w:bdr w:val="single" w:sz="6" w:space="2" w:color="E1E1E8" w:frame="1"/>
          <w:shd w:val="clear" w:color="auto" w:fill="F7F7F9"/>
        </w:rPr>
        <w:t>]</w:t>
      </w:r>
    </w:p>
    <w:p w14:paraId="627C4DE6" w14:textId="13F07FC6" w:rsidR="00766328" w:rsidRPr="00766328" w:rsidRDefault="00766328" w:rsidP="00766328">
      <w:pPr>
        <w:shd w:val="clear" w:color="auto" w:fill="FFFFFF"/>
        <w:spacing w:after="150" w:line="240" w:lineRule="auto"/>
        <w:rPr>
          <w:rFonts w:ascii="Arial" w:eastAsia="Times New Roman" w:hAnsi="Arial" w:cs="Arial"/>
          <w:color w:val="888888"/>
          <w:sz w:val="21"/>
          <w:szCs w:val="21"/>
        </w:rPr>
      </w:pPr>
      <w:r w:rsidRPr="00766328">
        <w:rPr>
          <w:rFonts w:ascii="Arial" w:eastAsia="Times New Roman" w:hAnsi="Arial" w:cs="Arial"/>
          <w:noProof/>
          <w:color w:val="888888"/>
          <w:sz w:val="21"/>
          <w:szCs w:val="21"/>
        </w:rPr>
        <w:drawing>
          <wp:inline distT="0" distB="0" distL="0" distR="0" wp14:anchorId="52E41C9E" wp14:editId="4BA1A980">
            <wp:extent cx="4800600" cy="590550"/>
            <wp:effectExtent l="0" t="0" r="0" b="0"/>
            <wp:docPr id="6" name="Picture 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800600" cy="590550"/>
                    </a:xfrm>
                    <a:prstGeom prst="rect">
                      <a:avLst/>
                    </a:prstGeom>
                    <a:noFill/>
                    <a:ln>
                      <a:noFill/>
                    </a:ln>
                  </pic:spPr>
                </pic:pic>
              </a:graphicData>
            </a:graphic>
          </wp:inline>
        </w:drawing>
      </w:r>
      <w:proofErr w:type="gramStart"/>
      <w:r w:rsidRPr="00766328">
        <w:rPr>
          <w:rFonts w:ascii="Arial" w:eastAsia="Times New Roman" w:hAnsi="Arial" w:cs="Arial"/>
          <w:b/>
          <w:bCs/>
          <w:color w:val="4E4E4E"/>
          <w:sz w:val="21"/>
          <w:szCs w:val="21"/>
        </w:rPr>
        <w:t>Examples :</w:t>
      </w:r>
      <w:proofErr w:type="gramEnd"/>
    </w:p>
    <w:p w14:paraId="55C56990" w14:textId="77777777" w:rsidR="00766328" w:rsidRPr="00766328" w:rsidRDefault="00766328" w:rsidP="00766328">
      <w:pPr>
        <w:numPr>
          <w:ilvl w:val="0"/>
          <w:numId w:val="25"/>
        </w:numPr>
        <w:shd w:val="clear" w:color="auto" w:fill="FFFFFF"/>
        <w:spacing w:before="100" w:beforeAutospacing="1" w:after="100" w:afterAutospacing="1" w:line="300" w:lineRule="atLeast"/>
        <w:rPr>
          <w:rFonts w:ascii="Arial" w:eastAsia="Times New Roman" w:hAnsi="Arial" w:cs="Arial"/>
          <w:color w:val="888888"/>
          <w:sz w:val="21"/>
          <w:szCs w:val="21"/>
        </w:rPr>
      </w:pPr>
      <w:r w:rsidRPr="00766328">
        <w:rPr>
          <w:rFonts w:ascii="Arial" w:eastAsia="Times New Roman" w:hAnsi="Arial" w:cs="Arial"/>
          <w:color w:val="888888"/>
          <w:sz w:val="21"/>
          <w:szCs w:val="21"/>
        </w:rPr>
        <w:t>[</w:t>
      </w:r>
      <w:r w:rsidRPr="00766328">
        <w:rPr>
          <w:rFonts w:ascii="Arial" w:eastAsia="Times New Roman" w:hAnsi="Arial" w:cs="Arial"/>
          <w:color w:val="FFCC00"/>
          <w:sz w:val="21"/>
          <w:szCs w:val="21"/>
        </w:rPr>
        <w:t>id</w:t>
      </w:r>
      <w:r w:rsidRPr="00766328">
        <w:rPr>
          <w:rFonts w:ascii="Arial" w:eastAsia="Times New Roman" w:hAnsi="Arial" w:cs="Arial"/>
          <w:color w:val="888888"/>
          <w:sz w:val="21"/>
          <w:szCs w:val="21"/>
        </w:rPr>
        <w:t>=’</w:t>
      </w:r>
      <w:proofErr w:type="spellStart"/>
      <w:proofErr w:type="gramStart"/>
      <w:r w:rsidRPr="00766328">
        <w:rPr>
          <w:rFonts w:ascii="Arial" w:eastAsia="Times New Roman" w:hAnsi="Arial" w:cs="Arial"/>
          <w:color w:val="0000FF"/>
          <w:sz w:val="21"/>
          <w:szCs w:val="21"/>
        </w:rPr>
        <w:t>txtusername</w:t>
      </w:r>
      <w:proofErr w:type="spellEnd"/>
      <w:r w:rsidRPr="00766328">
        <w:rPr>
          <w:rFonts w:ascii="Arial" w:eastAsia="Times New Roman" w:hAnsi="Arial" w:cs="Arial"/>
          <w:color w:val="888888"/>
          <w:sz w:val="21"/>
          <w:szCs w:val="21"/>
        </w:rPr>
        <w:t>‘</w:t>
      </w:r>
      <w:r w:rsidRPr="00766328">
        <w:rPr>
          <w:rFonts w:ascii="Arial" w:eastAsia="Times New Roman" w:hAnsi="Arial" w:cs="Arial"/>
          <w:color w:val="FF0000"/>
          <w:sz w:val="21"/>
          <w:szCs w:val="21"/>
        </w:rPr>
        <w:t> </w:t>
      </w:r>
      <w:proofErr w:type="spellStart"/>
      <w:r w:rsidRPr="00766328">
        <w:rPr>
          <w:rFonts w:ascii="Arial" w:eastAsia="Times New Roman" w:hAnsi="Arial" w:cs="Arial"/>
          <w:color w:val="FF0000"/>
          <w:sz w:val="21"/>
          <w:szCs w:val="21"/>
        </w:rPr>
        <w:t>i</w:t>
      </w:r>
      <w:proofErr w:type="spellEnd"/>
      <w:proofErr w:type="gramEnd"/>
      <w:r w:rsidRPr="00766328">
        <w:rPr>
          <w:rFonts w:ascii="Arial" w:eastAsia="Times New Roman" w:hAnsi="Arial" w:cs="Arial"/>
          <w:color w:val="888888"/>
          <w:sz w:val="21"/>
          <w:szCs w:val="21"/>
        </w:rPr>
        <w:t> ]</w:t>
      </w:r>
    </w:p>
    <w:p w14:paraId="116FA091" w14:textId="77777777" w:rsidR="00766328" w:rsidRPr="00766328" w:rsidRDefault="00766328" w:rsidP="00766328">
      <w:pPr>
        <w:numPr>
          <w:ilvl w:val="0"/>
          <w:numId w:val="25"/>
        </w:numPr>
        <w:shd w:val="clear" w:color="auto" w:fill="FFFFFF"/>
        <w:spacing w:before="100" w:beforeAutospacing="1" w:after="100" w:afterAutospacing="1" w:line="300" w:lineRule="atLeast"/>
        <w:rPr>
          <w:rFonts w:ascii="Arial" w:eastAsia="Times New Roman" w:hAnsi="Arial" w:cs="Arial"/>
          <w:color w:val="888888"/>
          <w:sz w:val="21"/>
          <w:szCs w:val="21"/>
        </w:rPr>
      </w:pPr>
      <w:r w:rsidRPr="00766328">
        <w:rPr>
          <w:rFonts w:ascii="Arial" w:eastAsia="Times New Roman" w:hAnsi="Arial" w:cs="Arial"/>
          <w:color w:val="888888"/>
          <w:sz w:val="21"/>
          <w:szCs w:val="21"/>
        </w:rPr>
        <w:t>[</w:t>
      </w:r>
      <w:r w:rsidRPr="00766328">
        <w:rPr>
          <w:rFonts w:ascii="Arial" w:eastAsia="Times New Roman" w:hAnsi="Arial" w:cs="Arial"/>
          <w:color w:val="FFCC00"/>
          <w:sz w:val="21"/>
          <w:szCs w:val="21"/>
        </w:rPr>
        <w:t>id</w:t>
      </w:r>
      <w:r w:rsidRPr="00766328">
        <w:rPr>
          <w:rFonts w:ascii="Arial" w:eastAsia="Times New Roman" w:hAnsi="Arial" w:cs="Arial"/>
          <w:color w:val="888888"/>
          <w:sz w:val="21"/>
          <w:szCs w:val="21"/>
        </w:rPr>
        <w:t>=’</w:t>
      </w:r>
      <w:proofErr w:type="spellStart"/>
      <w:proofErr w:type="gramStart"/>
      <w:r w:rsidRPr="00766328">
        <w:rPr>
          <w:rFonts w:ascii="Arial" w:eastAsia="Times New Roman" w:hAnsi="Arial" w:cs="Arial"/>
          <w:color w:val="0000FF"/>
          <w:sz w:val="21"/>
          <w:szCs w:val="21"/>
        </w:rPr>
        <w:t>txtUSERNAME</w:t>
      </w:r>
      <w:proofErr w:type="spellEnd"/>
      <w:r w:rsidRPr="00766328">
        <w:rPr>
          <w:rFonts w:ascii="Arial" w:eastAsia="Times New Roman" w:hAnsi="Arial" w:cs="Arial"/>
          <w:color w:val="888888"/>
          <w:sz w:val="21"/>
          <w:szCs w:val="21"/>
        </w:rPr>
        <w:t>‘ </w:t>
      </w:r>
      <w:r w:rsidRPr="00766328">
        <w:rPr>
          <w:rFonts w:ascii="Arial" w:eastAsia="Times New Roman" w:hAnsi="Arial" w:cs="Arial"/>
          <w:color w:val="FF0000"/>
          <w:sz w:val="21"/>
          <w:szCs w:val="21"/>
        </w:rPr>
        <w:t>I</w:t>
      </w:r>
      <w:proofErr w:type="gramEnd"/>
      <w:r w:rsidRPr="00766328">
        <w:rPr>
          <w:rFonts w:ascii="Arial" w:eastAsia="Times New Roman" w:hAnsi="Arial" w:cs="Arial"/>
          <w:color w:val="FF0000"/>
          <w:sz w:val="21"/>
          <w:szCs w:val="21"/>
        </w:rPr>
        <w:t xml:space="preserve"> ]</w:t>
      </w:r>
    </w:p>
    <w:p w14:paraId="026F99B2" w14:textId="77777777" w:rsidR="00766328" w:rsidRPr="00766328" w:rsidRDefault="00766328" w:rsidP="00766328">
      <w:pPr>
        <w:numPr>
          <w:ilvl w:val="0"/>
          <w:numId w:val="25"/>
        </w:numPr>
        <w:shd w:val="clear" w:color="auto" w:fill="FFFFFF"/>
        <w:spacing w:before="100" w:beforeAutospacing="1" w:after="100" w:afterAutospacing="1" w:line="300" w:lineRule="atLeast"/>
        <w:rPr>
          <w:rFonts w:ascii="Arial" w:eastAsia="Times New Roman" w:hAnsi="Arial" w:cs="Arial"/>
          <w:color w:val="888888"/>
          <w:sz w:val="21"/>
          <w:szCs w:val="21"/>
        </w:rPr>
      </w:pPr>
      <w:proofErr w:type="gramStart"/>
      <w:r w:rsidRPr="00766328">
        <w:rPr>
          <w:rFonts w:ascii="Arial" w:eastAsia="Times New Roman" w:hAnsi="Arial" w:cs="Arial"/>
          <w:color w:val="800080"/>
          <w:sz w:val="21"/>
          <w:szCs w:val="21"/>
        </w:rPr>
        <w:t>input</w:t>
      </w:r>
      <w:r w:rsidRPr="00766328">
        <w:rPr>
          <w:rFonts w:ascii="Arial" w:eastAsia="Times New Roman" w:hAnsi="Arial" w:cs="Arial"/>
          <w:color w:val="888888"/>
          <w:sz w:val="21"/>
          <w:szCs w:val="21"/>
        </w:rPr>
        <w:t>[</w:t>
      </w:r>
      <w:proofErr w:type="gramEnd"/>
      <w:r w:rsidRPr="00766328">
        <w:rPr>
          <w:rFonts w:ascii="Arial" w:eastAsia="Times New Roman" w:hAnsi="Arial" w:cs="Arial"/>
          <w:color w:val="FFCC00"/>
          <w:sz w:val="21"/>
          <w:szCs w:val="21"/>
        </w:rPr>
        <w:t>id</w:t>
      </w:r>
      <w:r w:rsidRPr="00766328">
        <w:rPr>
          <w:rFonts w:ascii="Arial" w:eastAsia="Times New Roman" w:hAnsi="Arial" w:cs="Arial"/>
          <w:color w:val="888888"/>
          <w:sz w:val="21"/>
          <w:szCs w:val="21"/>
        </w:rPr>
        <w:t>=’</w:t>
      </w:r>
      <w:proofErr w:type="spellStart"/>
      <w:r w:rsidRPr="00766328">
        <w:rPr>
          <w:rFonts w:ascii="Arial" w:eastAsia="Times New Roman" w:hAnsi="Arial" w:cs="Arial"/>
          <w:color w:val="0000FF"/>
          <w:sz w:val="21"/>
          <w:szCs w:val="21"/>
        </w:rPr>
        <w:t>txtusername</w:t>
      </w:r>
      <w:proofErr w:type="spellEnd"/>
      <w:r w:rsidRPr="00766328">
        <w:rPr>
          <w:rFonts w:ascii="Arial" w:eastAsia="Times New Roman" w:hAnsi="Arial" w:cs="Arial"/>
          <w:color w:val="888888"/>
          <w:sz w:val="21"/>
          <w:szCs w:val="21"/>
        </w:rPr>
        <w:t>‘ </w:t>
      </w:r>
      <w:proofErr w:type="spellStart"/>
      <w:r w:rsidRPr="00766328">
        <w:rPr>
          <w:rFonts w:ascii="Arial" w:eastAsia="Times New Roman" w:hAnsi="Arial" w:cs="Arial"/>
          <w:color w:val="FF0000"/>
          <w:sz w:val="21"/>
          <w:szCs w:val="21"/>
        </w:rPr>
        <w:t>i</w:t>
      </w:r>
      <w:proofErr w:type="spellEnd"/>
      <w:r w:rsidRPr="00766328">
        <w:rPr>
          <w:rFonts w:ascii="Arial" w:eastAsia="Times New Roman" w:hAnsi="Arial" w:cs="Arial"/>
          <w:color w:val="888888"/>
          <w:sz w:val="21"/>
          <w:szCs w:val="21"/>
        </w:rPr>
        <w:t> ]</w:t>
      </w:r>
    </w:p>
    <w:p w14:paraId="0E67EBED" w14:textId="77777777" w:rsidR="00766328" w:rsidRPr="00766328" w:rsidRDefault="00766328" w:rsidP="00766328">
      <w:pPr>
        <w:shd w:val="clear" w:color="auto" w:fill="E2F2CB"/>
        <w:spacing w:before="150" w:line="600" w:lineRule="atLeast"/>
        <w:outlineLvl w:val="1"/>
        <w:rPr>
          <w:rFonts w:ascii="Arial" w:eastAsia="Times New Roman" w:hAnsi="Arial" w:cs="Arial"/>
          <w:b/>
          <w:bCs/>
          <w:color w:val="4E4E4E"/>
          <w:sz w:val="36"/>
          <w:szCs w:val="36"/>
        </w:rPr>
      </w:pPr>
      <w:r w:rsidRPr="00766328">
        <w:rPr>
          <w:rFonts w:ascii="Arial" w:eastAsia="Times New Roman" w:hAnsi="Arial" w:cs="Arial"/>
          <w:b/>
          <w:bCs/>
          <w:color w:val="4E4E4E"/>
          <w:sz w:val="36"/>
          <w:szCs w:val="36"/>
        </w:rPr>
        <w:t>Locating elements without specific attribute value</w:t>
      </w:r>
    </w:p>
    <w:p w14:paraId="43D2A7A9" w14:textId="77777777" w:rsidR="00766328" w:rsidRPr="00766328" w:rsidRDefault="00766328" w:rsidP="00766328">
      <w:pPr>
        <w:shd w:val="clear" w:color="auto" w:fill="FFFFFF"/>
        <w:spacing w:after="150" w:line="240" w:lineRule="auto"/>
        <w:rPr>
          <w:rFonts w:ascii="Arial" w:eastAsia="Times New Roman" w:hAnsi="Arial" w:cs="Arial"/>
          <w:color w:val="888888"/>
          <w:sz w:val="21"/>
          <w:szCs w:val="21"/>
        </w:rPr>
      </w:pPr>
      <w:r w:rsidRPr="00766328">
        <w:rPr>
          <w:rFonts w:ascii="Arial" w:eastAsia="Times New Roman" w:hAnsi="Arial" w:cs="Arial"/>
          <w:color w:val="888888"/>
          <w:sz w:val="21"/>
          <w:szCs w:val="21"/>
        </w:rPr>
        <w:t xml:space="preserve">This will be useful when you need to ensure specific attribute value is not available in an element. The </w:t>
      </w:r>
      <w:proofErr w:type="gramStart"/>
      <w:r w:rsidRPr="00766328">
        <w:rPr>
          <w:rFonts w:ascii="Arial" w:eastAsia="Times New Roman" w:hAnsi="Arial" w:cs="Arial"/>
          <w:color w:val="888888"/>
          <w:sz w:val="21"/>
          <w:szCs w:val="21"/>
        </w:rPr>
        <w:t>negation</w:t>
      </w:r>
      <w:r w:rsidRPr="00766328">
        <w:rPr>
          <w:rFonts w:ascii="Arial" w:eastAsia="Times New Roman" w:hAnsi="Arial" w:cs="Arial"/>
          <w:b/>
          <w:bCs/>
          <w:color w:val="4E4E4E"/>
          <w:sz w:val="21"/>
          <w:szCs w:val="21"/>
        </w:rPr>
        <w:t> :not</w:t>
      </w:r>
      <w:proofErr w:type="gramEnd"/>
      <w:r w:rsidRPr="00766328">
        <w:rPr>
          <w:rFonts w:ascii="Arial" w:eastAsia="Times New Roman" w:hAnsi="Arial" w:cs="Arial"/>
          <w:b/>
          <w:bCs/>
          <w:color w:val="4E4E4E"/>
          <w:sz w:val="21"/>
          <w:szCs w:val="21"/>
        </w:rPr>
        <w:t>() </w:t>
      </w:r>
      <w:r w:rsidRPr="00766328">
        <w:rPr>
          <w:rFonts w:ascii="Arial" w:eastAsia="Times New Roman" w:hAnsi="Arial" w:cs="Arial"/>
          <w:color w:val="888888"/>
          <w:sz w:val="21"/>
          <w:szCs w:val="21"/>
        </w:rPr>
        <w:t>can be used for selecting elements that are not represented by its arguments. </w:t>
      </w:r>
    </w:p>
    <w:p w14:paraId="0376D098" w14:textId="77777777" w:rsidR="00766328" w:rsidRPr="00766328" w:rsidRDefault="00766328" w:rsidP="00766328">
      <w:pPr>
        <w:shd w:val="clear" w:color="auto" w:fill="FFFFFF"/>
        <w:spacing w:after="150" w:line="240" w:lineRule="auto"/>
        <w:rPr>
          <w:rFonts w:ascii="Arial" w:eastAsia="Times New Roman" w:hAnsi="Arial" w:cs="Arial"/>
          <w:color w:val="888888"/>
          <w:sz w:val="21"/>
          <w:szCs w:val="21"/>
        </w:rPr>
      </w:pPr>
      <w:proofErr w:type="gramStart"/>
      <w:r w:rsidRPr="00766328">
        <w:rPr>
          <w:rFonts w:ascii="Arial" w:eastAsia="Times New Roman" w:hAnsi="Arial" w:cs="Arial"/>
          <w:b/>
          <w:bCs/>
          <w:color w:val="4E4E4E"/>
          <w:sz w:val="21"/>
          <w:szCs w:val="21"/>
        </w:rPr>
        <w:t>Syntax :</w:t>
      </w:r>
      <w:proofErr w:type="gramEnd"/>
    </w:p>
    <w:p w14:paraId="002D14AA" w14:textId="77777777" w:rsidR="00766328" w:rsidRPr="00766328" w:rsidRDefault="00766328" w:rsidP="00766328">
      <w:pPr>
        <w:shd w:val="clear" w:color="auto" w:fill="FFFFFF"/>
        <w:spacing w:after="150" w:line="240" w:lineRule="auto"/>
        <w:rPr>
          <w:rFonts w:ascii="Arial" w:eastAsia="Times New Roman" w:hAnsi="Arial" w:cs="Arial"/>
          <w:color w:val="888888"/>
          <w:sz w:val="21"/>
          <w:szCs w:val="21"/>
        </w:rPr>
      </w:pPr>
      <w:proofErr w:type="spellStart"/>
      <w:r w:rsidRPr="00766328">
        <w:rPr>
          <w:rFonts w:ascii="Consolas" w:eastAsia="Times New Roman" w:hAnsi="Consolas" w:cs="Courier New"/>
          <w:color w:val="800080"/>
          <w:sz w:val="18"/>
          <w:szCs w:val="18"/>
          <w:bdr w:val="single" w:sz="6" w:space="2" w:color="E1E1E8" w:frame="1"/>
          <w:shd w:val="clear" w:color="auto" w:fill="F7F7F9"/>
        </w:rPr>
        <w:t>css-of-context-</w:t>
      </w:r>
      <w:proofErr w:type="gramStart"/>
      <w:r w:rsidRPr="00766328">
        <w:rPr>
          <w:rFonts w:ascii="Consolas" w:eastAsia="Times New Roman" w:hAnsi="Consolas" w:cs="Courier New"/>
          <w:color w:val="800080"/>
          <w:sz w:val="18"/>
          <w:szCs w:val="18"/>
          <w:bdr w:val="single" w:sz="6" w:space="2" w:color="E1E1E8" w:frame="1"/>
          <w:shd w:val="clear" w:color="auto" w:fill="F7F7F9"/>
        </w:rPr>
        <w:t>node</w:t>
      </w:r>
      <w:r w:rsidRPr="00766328">
        <w:rPr>
          <w:rFonts w:ascii="Consolas" w:eastAsia="Times New Roman" w:hAnsi="Consolas" w:cs="Courier New"/>
          <w:color w:val="DD1144"/>
          <w:sz w:val="18"/>
          <w:szCs w:val="18"/>
          <w:bdr w:val="single" w:sz="6" w:space="2" w:color="E1E1E8" w:frame="1"/>
          <w:shd w:val="clear" w:color="auto" w:fill="F7F7F9"/>
        </w:rPr>
        <w:t>:</w:t>
      </w:r>
      <w:r w:rsidRPr="00766328">
        <w:rPr>
          <w:rFonts w:ascii="Consolas" w:eastAsia="Times New Roman" w:hAnsi="Consolas" w:cs="Courier New"/>
          <w:b/>
          <w:bCs/>
          <w:color w:val="FF0000"/>
          <w:sz w:val="18"/>
          <w:szCs w:val="18"/>
          <w:bdr w:val="single" w:sz="6" w:space="2" w:color="E1E1E8" w:frame="1"/>
          <w:shd w:val="clear" w:color="auto" w:fill="F7F7F9"/>
        </w:rPr>
        <w:t>not</w:t>
      </w:r>
      <w:proofErr w:type="spellEnd"/>
      <w:proofErr w:type="gramEnd"/>
      <w:r w:rsidRPr="00766328">
        <w:rPr>
          <w:rFonts w:ascii="Consolas" w:eastAsia="Times New Roman" w:hAnsi="Consolas" w:cs="Courier New"/>
          <w:b/>
          <w:bCs/>
          <w:color w:val="FF0000"/>
          <w:sz w:val="18"/>
          <w:szCs w:val="18"/>
          <w:bdr w:val="single" w:sz="6" w:space="2" w:color="E1E1E8" w:frame="1"/>
          <w:shd w:val="clear" w:color="auto" w:fill="F7F7F9"/>
        </w:rPr>
        <w:t>(</w:t>
      </w:r>
      <w:r w:rsidRPr="00766328">
        <w:rPr>
          <w:rFonts w:ascii="Consolas" w:eastAsia="Times New Roman" w:hAnsi="Consolas" w:cs="Courier New"/>
          <w:b/>
          <w:bCs/>
          <w:color w:val="4E4E4E"/>
          <w:sz w:val="18"/>
          <w:szCs w:val="18"/>
          <w:bdr w:val="single" w:sz="6" w:space="2" w:color="E1E1E8" w:frame="1"/>
          <w:shd w:val="clear" w:color="auto" w:fill="F7F7F9"/>
        </w:rPr>
        <w:t>[attribute2='value2']</w:t>
      </w:r>
      <w:r w:rsidRPr="00766328">
        <w:rPr>
          <w:rFonts w:ascii="Consolas" w:eastAsia="Times New Roman" w:hAnsi="Consolas" w:cs="Courier New"/>
          <w:b/>
          <w:bCs/>
          <w:color w:val="FF0000"/>
          <w:sz w:val="18"/>
          <w:szCs w:val="18"/>
          <w:bdr w:val="single" w:sz="6" w:space="2" w:color="E1E1E8" w:frame="1"/>
          <w:shd w:val="clear" w:color="auto" w:fill="F7F7F9"/>
        </w:rPr>
        <w:t>)</w:t>
      </w:r>
      <w:r w:rsidRPr="00766328">
        <w:rPr>
          <w:rFonts w:ascii="Consolas" w:eastAsia="Times New Roman" w:hAnsi="Consolas" w:cs="Courier New"/>
          <w:b/>
          <w:bCs/>
          <w:color w:val="4E4E4E"/>
          <w:sz w:val="18"/>
          <w:szCs w:val="18"/>
          <w:bdr w:val="single" w:sz="6" w:space="2" w:color="E1E1E8" w:frame="1"/>
          <w:shd w:val="clear" w:color="auto" w:fill="F7F7F9"/>
        </w:rPr>
        <w:t> </w:t>
      </w:r>
    </w:p>
    <w:p w14:paraId="5C7E6F22" w14:textId="77777777" w:rsidR="00766328" w:rsidRPr="00766328" w:rsidRDefault="00766328" w:rsidP="00766328">
      <w:pPr>
        <w:shd w:val="clear" w:color="auto" w:fill="FFFFFF"/>
        <w:spacing w:after="150" w:line="240" w:lineRule="auto"/>
        <w:rPr>
          <w:rFonts w:ascii="Arial" w:eastAsia="Times New Roman" w:hAnsi="Arial" w:cs="Arial"/>
          <w:color w:val="888888"/>
          <w:sz w:val="21"/>
          <w:szCs w:val="21"/>
        </w:rPr>
      </w:pPr>
      <w:proofErr w:type="gramStart"/>
      <w:r w:rsidRPr="00766328">
        <w:rPr>
          <w:rFonts w:ascii="Arial" w:eastAsia="Times New Roman" w:hAnsi="Arial" w:cs="Arial"/>
          <w:b/>
          <w:bCs/>
          <w:color w:val="4E4E4E"/>
          <w:sz w:val="21"/>
          <w:szCs w:val="21"/>
        </w:rPr>
        <w:t>Example </w:t>
      </w:r>
      <w:r w:rsidRPr="00766328">
        <w:rPr>
          <w:rFonts w:ascii="Arial" w:eastAsia="Times New Roman" w:hAnsi="Arial" w:cs="Arial"/>
          <w:color w:val="888888"/>
          <w:sz w:val="21"/>
          <w:szCs w:val="21"/>
        </w:rPr>
        <w:t>:</w:t>
      </w:r>
      <w:proofErr w:type="gramEnd"/>
    </w:p>
    <w:p w14:paraId="797A6017" w14:textId="77777777" w:rsidR="00766328" w:rsidRPr="00766328" w:rsidRDefault="00766328" w:rsidP="00766328">
      <w:pPr>
        <w:shd w:val="clear" w:color="auto" w:fill="FFFFFF"/>
        <w:spacing w:after="150" w:line="240" w:lineRule="auto"/>
        <w:rPr>
          <w:rFonts w:ascii="Arial" w:eastAsia="Times New Roman" w:hAnsi="Arial" w:cs="Arial"/>
          <w:color w:val="888888"/>
          <w:sz w:val="21"/>
          <w:szCs w:val="21"/>
        </w:rPr>
      </w:pPr>
      <w:r w:rsidRPr="00766328">
        <w:rPr>
          <w:rFonts w:ascii="Arial" w:eastAsia="Times New Roman" w:hAnsi="Arial" w:cs="Arial"/>
          <w:color w:val="888888"/>
          <w:sz w:val="21"/>
          <w:szCs w:val="21"/>
        </w:rPr>
        <w:t>Let’s say you want to select all the input elements which are not hidden.</w:t>
      </w:r>
    </w:p>
    <w:p w14:paraId="66C53A6E" w14:textId="77777777" w:rsidR="00766328" w:rsidRPr="00766328" w:rsidRDefault="00766328" w:rsidP="00766328">
      <w:pPr>
        <w:shd w:val="clear" w:color="auto" w:fill="FFFFFF"/>
        <w:spacing w:after="150" w:line="240" w:lineRule="auto"/>
        <w:rPr>
          <w:rFonts w:ascii="Arial" w:eastAsia="Times New Roman" w:hAnsi="Arial" w:cs="Arial"/>
          <w:color w:val="888888"/>
          <w:sz w:val="21"/>
          <w:szCs w:val="21"/>
        </w:rPr>
      </w:pPr>
      <w:proofErr w:type="spellStart"/>
      <w:proofErr w:type="gramStart"/>
      <w:r w:rsidRPr="00766328">
        <w:rPr>
          <w:rFonts w:ascii="Arial" w:eastAsia="Times New Roman" w:hAnsi="Arial" w:cs="Arial"/>
          <w:color w:val="800080"/>
          <w:sz w:val="21"/>
          <w:szCs w:val="21"/>
        </w:rPr>
        <w:t>input</w:t>
      </w:r>
      <w:r w:rsidRPr="00766328">
        <w:rPr>
          <w:rFonts w:ascii="Arial" w:eastAsia="Times New Roman" w:hAnsi="Arial" w:cs="Arial"/>
          <w:color w:val="888888"/>
          <w:sz w:val="21"/>
          <w:szCs w:val="21"/>
        </w:rPr>
        <w:t>:</w:t>
      </w:r>
      <w:r w:rsidRPr="00766328">
        <w:rPr>
          <w:rFonts w:ascii="Arial" w:eastAsia="Times New Roman" w:hAnsi="Arial" w:cs="Arial"/>
          <w:b/>
          <w:bCs/>
          <w:color w:val="FF0000"/>
          <w:sz w:val="21"/>
          <w:szCs w:val="21"/>
        </w:rPr>
        <w:t>not</w:t>
      </w:r>
      <w:proofErr w:type="spellEnd"/>
      <w:proofErr w:type="gramEnd"/>
      <w:r w:rsidRPr="00766328">
        <w:rPr>
          <w:rFonts w:ascii="Arial" w:eastAsia="Times New Roman" w:hAnsi="Arial" w:cs="Arial"/>
          <w:b/>
          <w:bCs/>
          <w:color w:val="FF0000"/>
          <w:sz w:val="21"/>
          <w:szCs w:val="21"/>
        </w:rPr>
        <w:t>(</w:t>
      </w:r>
      <w:r w:rsidRPr="00766328">
        <w:rPr>
          <w:rFonts w:ascii="Arial" w:eastAsia="Times New Roman" w:hAnsi="Arial" w:cs="Arial"/>
          <w:b/>
          <w:bCs/>
          <w:color w:val="4E4E4E"/>
          <w:sz w:val="21"/>
          <w:szCs w:val="21"/>
        </w:rPr>
        <w:t>[type=’</w:t>
      </w:r>
      <w:r w:rsidRPr="00766328">
        <w:rPr>
          <w:rFonts w:ascii="Arial" w:eastAsia="Times New Roman" w:hAnsi="Arial" w:cs="Arial"/>
          <w:b/>
          <w:bCs/>
          <w:color w:val="993366"/>
          <w:sz w:val="21"/>
          <w:szCs w:val="21"/>
        </w:rPr>
        <w:t>hidden</w:t>
      </w:r>
      <w:r w:rsidRPr="00766328">
        <w:rPr>
          <w:rFonts w:ascii="Arial" w:eastAsia="Times New Roman" w:hAnsi="Arial" w:cs="Arial"/>
          <w:b/>
          <w:bCs/>
          <w:color w:val="4E4E4E"/>
          <w:sz w:val="21"/>
          <w:szCs w:val="21"/>
        </w:rPr>
        <w:t>‘]</w:t>
      </w:r>
      <w:r w:rsidRPr="00766328">
        <w:rPr>
          <w:rFonts w:ascii="Arial" w:eastAsia="Times New Roman" w:hAnsi="Arial" w:cs="Arial"/>
          <w:b/>
          <w:bCs/>
          <w:color w:val="FF0000"/>
          <w:sz w:val="21"/>
          <w:szCs w:val="21"/>
        </w:rPr>
        <w:t>)</w:t>
      </w:r>
    </w:p>
    <w:p w14:paraId="375F7357" w14:textId="77777777" w:rsidR="00766328" w:rsidRPr="00766328" w:rsidRDefault="00766328" w:rsidP="00766328">
      <w:pPr>
        <w:shd w:val="clear" w:color="auto" w:fill="E2F2CB"/>
        <w:spacing w:before="150" w:line="600" w:lineRule="atLeast"/>
        <w:outlineLvl w:val="1"/>
        <w:rPr>
          <w:rFonts w:ascii="Arial" w:eastAsia="Times New Roman" w:hAnsi="Arial" w:cs="Arial"/>
          <w:b/>
          <w:bCs/>
          <w:color w:val="4E4E4E"/>
          <w:sz w:val="36"/>
          <w:szCs w:val="36"/>
        </w:rPr>
      </w:pPr>
      <w:r w:rsidRPr="00766328">
        <w:rPr>
          <w:rFonts w:ascii="Arial" w:eastAsia="Times New Roman" w:hAnsi="Arial" w:cs="Arial"/>
          <w:b/>
          <w:bCs/>
          <w:color w:val="4E4E4E"/>
          <w:sz w:val="36"/>
          <w:szCs w:val="36"/>
        </w:rPr>
        <w:t>Locating selected /checked elements</w:t>
      </w:r>
    </w:p>
    <w:p w14:paraId="63D8A13A" w14:textId="77777777" w:rsidR="00766328" w:rsidRPr="00766328" w:rsidRDefault="00766328" w:rsidP="00766328">
      <w:pPr>
        <w:shd w:val="clear" w:color="auto" w:fill="FFFFFF"/>
        <w:spacing w:after="150" w:line="240" w:lineRule="auto"/>
        <w:rPr>
          <w:rFonts w:ascii="Arial" w:eastAsia="Times New Roman" w:hAnsi="Arial" w:cs="Arial"/>
          <w:color w:val="888888"/>
          <w:sz w:val="21"/>
          <w:szCs w:val="21"/>
        </w:rPr>
      </w:pPr>
      <w:r w:rsidRPr="00766328">
        <w:rPr>
          <w:rFonts w:ascii="Arial" w:eastAsia="Times New Roman" w:hAnsi="Arial" w:cs="Arial"/>
          <w:color w:val="888888"/>
          <w:sz w:val="21"/>
          <w:szCs w:val="21"/>
        </w:rPr>
        <w:t>Following can be used for locating selected (unselected</w:t>
      </w:r>
      <w:proofErr w:type="gramStart"/>
      <w:r w:rsidRPr="00766328">
        <w:rPr>
          <w:rFonts w:ascii="Arial" w:eastAsia="Times New Roman" w:hAnsi="Arial" w:cs="Arial"/>
          <w:color w:val="888888"/>
          <w:sz w:val="21"/>
          <w:szCs w:val="21"/>
        </w:rPr>
        <w:t>) ,</w:t>
      </w:r>
      <w:proofErr w:type="gramEnd"/>
      <w:r w:rsidRPr="00766328">
        <w:rPr>
          <w:rFonts w:ascii="Arial" w:eastAsia="Times New Roman" w:hAnsi="Arial" w:cs="Arial"/>
          <w:color w:val="888888"/>
          <w:sz w:val="21"/>
          <w:szCs w:val="21"/>
        </w:rPr>
        <w:t xml:space="preserve"> checked </w:t>
      </w:r>
      <w:r w:rsidRPr="00766328">
        <w:rPr>
          <w:rFonts w:ascii="Arial" w:eastAsia="Times New Roman" w:hAnsi="Arial" w:cs="Arial"/>
          <w:b/>
          <w:bCs/>
          <w:color w:val="4E4E4E"/>
          <w:sz w:val="21"/>
          <w:szCs w:val="21"/>
        </w:rPr>
        <w:t>radios, check boxes and options</w:t>
      </w:r>
      <w:r w:rsidRPr="00766328">
        <w:rPr>
          <w:rFonts w:ascii="Arial" w:eastAsia="Times New Roman" w:hAnsi="Arial" w:cs="Arial"/>
          <w:color w:val="888888"/>
          <w:sz w:val="21"/>
          <w:szCs w:val="21"/>
        </w:rPr>
        <w:t>. </w:t>
      </w:r>
    </w:p>
    <w:p w14:paraId="08AE18FF" w14:textId="77777777" w:rsidR="00766328" w:rsidRPr="00766328" w:rsidRDefault="00766328" w:rsidP="00766328">
      <w:pPr>
        <w:shd w:val="clear" w:color="auto" w:fill="FFFFFF"/>
        <w:spacing w:after="150" w:line="240" w:lineRule="auto"/>
        <w:rPr>
          <w:rFonts w:ascii="Arial" w:eastAsia="Times New Roman" w:hAnsi="Arial" w:cs="Arial"/>
          <w:color w:val="888888"/>
          <w:sz w:val="21"/>
          <w:szCs w:val="21"/>
        </w:rPr>
      </w:pPr>
      <w:proofErr w:type="gramStart"/>
      <w:r w:rsidRPr="00766328">
        <w:rPr>
          <w:rFonts w:ascii="Arial" w:eastAsia="Times New Roman" w:hAnsi="Arial" w:cs="Arial"/>
          <w:b/>
          <w:bCs/>
          <w:color w:val="4E4E4E"/>
          <w:sz w:val="21"/>
          <w:szCs w:val="21"/>
        </w:rPr>
        <w:t>Syntax :</w:t>
      </w:r>
      <w:proofErr w:type="gramEnd"/>
    </w:p>
    <w:p w14:paraId="1A01A9D5" w14:textId="77777777" w:rsidR="00766328" w:rsidRPr="00766328" w:rsidRDefault="00766328" w:rsidP="00766328">
      <w:pPr>
        <w:shd w:val="clear" w:color="auto" w:fill="FFFFFF"/>
        <w:spacing w:after="150" w:line="240" w:lineRule="auto"/>
        <w:rPr>
          <w:rFonts w:ascii="Arial" w:eastAsia="Times New Roman" w:hAnsi="Arial" w:cs="Arial"/>
          <w:color w:val="888888"/>
          <w:sz w:val="21"/>
          <w:szCs w:val="21"/>
        </w:rPr>
      </w:pPr>
      <w:proofErr w:type="spellStart"/>
      <w:r w:rsidRPr="00766328">
        <w:rPr>
          <w:rFonts w:ascii="Consolas" w:eastAsia="Times New Roman" w:hAnsi="Consolas" w:cs="Courier New"/>
          <w:color w:val="800080"/>
          <w:sz w:val="18"/>
          <w:szCs w:val="18"/>
          <w:bdr w:val="single" w:sz="6" w:space="2" w:color="E1E1E8" w:frame="1"/>
          <w:shd w:val="clear" w:color="auto" w:fill="F7F7F9"/>
        </w:rPr>
        <w:t>css-of-the-</w:t>
      </w:r>
      <w:proofErr w:type="gramStart"/>
      <w:r w:rsidRPr="00766328">
        <w:rPr>
          <w:rFonts w:ascii="Consolas" w:eastAsia="Times New Roman" w:hAnsi="Consolas" w:cs="Courier New"/>
          <w:color w:val="800080"/>
          <w:sz w:val="18"/>
          <w:szCs w:val="18"/>
          <w:bdr w:val="single" w:sz="6" w:space="2" w:color="E1E1E8" w:frame="1"/>
          <w:shd w:val="clear" w:color="auto" w:fill="F7F7F9"/>
        </w:rPr>
        <w:t>element</w:t>
      </w:r>
      <w:r w:rsidRPr="00766328">
        <w:rPr>
          <w:rFonts w:ascii="Consolas" w:eastAsia="Times New Roman" w:hAnsi="Consolas" w:cs="Courier New"/>
          <w:color w:val="DD1144"/>
          <w:sz w:val="18"/>
          <w:szCs w:val="18"/>
          <w:bdr w:val="single" w:sz="6" w:space="2" w:color="E1E1E8" w:frame="1"/>
          <w:shd w:val="clear" w:color="auto" w:fill="F7F7F9"/>
        </w:rPr>
        <w:t>:checked</w:t>
      </w:r>
      <w:proofErr w:type="spellEnd"/>
      <w:proofErr w:type="gramEnd"/>
      <w:r w:rsidRPr="00766328">
        <w:rPr>
          <w:rFonts w:ascii="Consolas" w:eastAsia="Times New Roman" w:hAnsi="Consolas" w:cs="Courier New"/>
          <w:color w:val="DD1144"/>
          <w:sz w:val="18"/>
          <w:szCs w:val="18"/>
          <w:bdr w:val="single" w:sz="6" w:space="2" w:color="E1E1E8" w:frame="1"/>
          <w:shd w:val="clear" w:color="auto" w:fill="F7F7F9"/>
        </w:rPr>
        <w:t> </w:t>
      </w:r>
    </w:p>
    <w:p w14:paraId="4CDD16E3" w14:textId="77777777" w:rsidR="00766328" w:rsidRPr="00766328" w:rsidRDefault="00766328" w:rsidP="00766328">
      <w:pPr>
        <w:shd w:val="clear" w:color="auto" w:fill="FFFFFF"/>
        <w:spacing w:after="150" w:line="240" w:lineRule="auto"/>
        <w:rPr>
          <w:rFonts w:ascii="Arial" w:eastAsia="Times New Roman" w:hAnsi="Arial" w:cs="Arial"/>
          <w:color w:val="888888"/>
          <w:sz w:val="21"/>
          <w:szCs w:val="21"/>
        </w:rPr>
      </w:pPr>
      <w:proofErr w:type="spellStart"/>
      <w:r w:rsidRPr="00766328">
        <w:rPr>
          <w:rFonts w:ascii="Consolas" w:eastAsia="Times New Roman" w:hAnsi="Consolas" w:cs="Courier New"/>
          <w:color w:val="800080"/>
          <w:sz w:val="18"/>
          <w:szCs w:val="18"/>
          <w:bdr w:val="single" w:sz="6" w:space="2" w:color="E1E1E8" w:frame="1"/>
          <w:shd w:val="clear" w:color="auto" w:fill="F7F7F9"/>
        </w:rPr>
        <w:t>css-of-the-</w:t>
      </w:r>
      <w:proofErr w:type="gramStart"/>
      <w:r w:rsidRPr="00766328">
        <w:rPr>
          <w:rFonts w:ascii="Consolas" w:eastAsia="Times New Roman" w:hAnsi="Consolas" w:cs="Courier New"/>
          <w:color w:val="800080"/>
          <w:sz w:val="18"/>
          <w:szCs w:val="18"/>
          <w:bdr w:val="single" w:sz="6" w:space="2" w:color="E1E1E8" w:frame="1"/>
          <w:shd w:val="clear" w:color="auto" w:fill="F7F7F9"/>
        </w:rPr>
        <w:t>element:not</w:t>
      </w:r>
      <w:proofErr w:type="spellEnd"/>
      <w:proofErr w:type="gramEnd"/>
      <w:r w:rsidRPr="00766328">
        <w:rPr>
          <w:rFonts w:ascii="Consolas" w:eastAsia="Times New Roman" w:hAnsi="Consolas" w:cs="Courier New"/>
          <w:color w:val="800080"/>
          <w:sz w:val="18"/>
          <w:szCs w:val="18"/>
          <w:bdr w:val="single" w:sz="6" w:space="2" w:color="E1E1E8" w:frame="1"/>
          <w:shd w:val="clear" w:color="auto" w:fill="F7F7F9"/>
        </w:rPr>
        <w:t>(</w:t>
      </w:r>
      <w:r w:rsidRPr="00766328">
        <w:rPr>
          <w:rFonts w:ascii="Consolas" w:eastAsia="Times New Roman" w:hAnsi="Consolas" w:cs="Courier New"/>
          <w:color w:val="DD1144"/>
          <w:sz w:val="18"/>
          <w:szCs w:val="18"/>
          <w:bdr w:val="single" w:sz="6" w:space="2" w:color="E1E1E8" w:frame="1"/>
          <w:shd w:val="clear" w:color="auto" w:fill="F7F7F9"/>
        </w:rPr>
        <w:t>:checked)</w:t>
      </w:r>
    </w:p>
    <w:p w14:paraId="58C3D961" w14:textId="4D4A8915" w:rsidR="00766328" w:rsidRPr="00766328" w:rsidRDefault="00766328" w:rsidP="00766328">
      <w:pPr>
        <w:shd w:val="clear" w:color="auto" w:fill="FFFFFF"/>
        <w:spacing w:after="150" w:line="240" w:lineRule="auto"/>
        <w:rPr>
          <w:rFonts w:ascii="Arial" w:eastAsia="Times New Roman" w:hAnsi="Arial" w:cs="Arial"/>
          <w:color w:val="888888"/>
          <w:sz w:val="21"/>
          <w:szCs w:val="21"/>
        </w:rPr>
      </w:pPr>
      <w:r w:rsidRPr="00766328">
        <w:rPr>
          <w:rFonts w:ascii="Arial" w:eastAsia="Times New Roman" w:hAnsi="Arial" w:cs="Arial"/>
          <w:noProof/>
          <w:color w:val="888888"/>
          <w:sz w:val="21"/>
          <w:szCs w:val="21"/>
        </w:rPr>
        <w:drawing>
          <wp:inline distT="0" distB="0" distL="0" distR="0" wp14:anchorId="142AA84D" wp14:editId="108EB1E0">
            <wp:extent cx="5943600" cy="989330"/>
            <wp:effectExtent l="0" t="0" r="0" b="1270"/>
            <wp:docPr id="5"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989330"/>
                    </a:xfrm>
                    <a:prstGeom prst="rect">
                      <a:avLst/>
                    </a:prstGeom>
                    <a:noFill/>
                    <a:ln>
                      <a:noFill/>
                    </a:ln>
                  </pic:spPr>
                </pic:pic>
              </a:graphicData>
            </a:graphic>
          </wp:inline>
        </w:drawing>
      </w:r>
    </w:p>
    <w:p w14:paraId="6C77530D" w14:textId="77777777" w:rsidR="00766328" w:rsidRPr="00766328" w:rsidRDefault="00766328" w:rsidP="00766328">
      <w:pPr>
        <w:shd w:val="clear" w:color="auto" w:fill="FFFFFF"/>
        <w:spacing w:after="150" w:line="240" w:lineRule="auto"/>
        <w:rPr>
          <w:rFonts w:ascii="Arial" w:eastAsia="Times New Roman" w:hAnsi="Arial" w:cs="Arial"/>
          <w:color w:val="888888"/>
          <w:sz w:val="21"/>
          <w:szCs w:val="21"/>
        </w:rPr>
      </w:pPr>
      <w:proofErr w:type="gramStart"/>
      <w:r w:rsidRPr="00766328">
        <w:rPr>
          <w:rFonts w:ascii="Arial" w:eastAsia="Times New Roman" w:hAnsi="Arial" w:cs="Arial"/>
          <w:b/>
          <w:bCs/>
          <w:color w:val="4E4E4E"/>
          <w:sz w:val="21"/>
          <w:szCs w:val="21"/>
        </w:rPr>
        <w:t>Examples </w:t>
      </w:r>
      <w:r w:rsidRPr="00766328">
        <w:rPr>
          <w:rFonts w:ascii="Arial" w:eastAsia="Times New Roman" w:hAnsi="Arial" w:cs="Arial"/>
          <w:color w:val="888888"/>
          <w:sz w:val="21"/>
          <w:szCs w:val="21"/>
        </w:rPr>
        <w:t>:</w:t>
      </w:r>
      <w:proofErr w:type="gramEnd"/>
    </w:p>
    <w:p w14:paraId="38B9FA62" w14:textId="77777777" w:rsidR="00766328" w:rsidRPr="00766328" w:rsidRDefault="00766328" w:rsidP="00766328">
      <w:pPr>
        <w:shd w:val="clear" w:color="auto" w:fill="FFFFFF"/>
        <w:spacing w:after="150" w:line="240" w:lineRule="auto"/>
        <w:rPr>
          <w:rFonts w:ascii="Arial" w:eastAsia="Times New Roman" w:hAnsi="Arial" w:cs="Arial"/>
          <w:color w:val="888888"/>
          <w:sz w:val="21"/>
          <w:szCs w:val="21"/>
        </w:rPr>
      </w:pPr>
      <w:r w:rsidRPr="00766328">
        <w:rPr>
          <w:rFonts w:ascii="Arial" w:eastAsia="Times New Roman" w:hAnsi="Arial" w:cs="Arial"/>
          <w:color w:val="888888"/>
          <w:sz w:val="21"/>
          <w:szCs w:val="21"/>
        </w:rPr>
        <w:t>Let’s say you want to select all the </w:t>
      </w:r>
      <w:r w:rsidRPr="00766328">
        <w:rPr>
          <w:rFonts w:ascii="Arial" w:eastAsia="Times New Roman" w:hAnsi="Arial" w:cs="Arial"/>
          <w:color w:val="FF0000"/>
          <w:sz w:val="21"/>
          <w:szCs w:val="21"/>
        </w:rPr>
        <w:t>selected </w:t>
      </w:r>
      <w:r w:rsidRPr="00766328">
        <w:rPr>
          <w:rFonts w:ascii="Arial" w:eastAsia="Times New Roman" w:hAnsi="Arial" w:cs="Arial"/>
          <w:color w:val="888888"/>
          <w:sz w:val="21"/>
          <w:szCs w:val="21"/>
        </w:rPr>
        <w:t>options and </w:t>
      </w:r>
      <w:r w:rsidRPr="00766328">
        <w:rPr>
          <w:rFonts w:ascii="Arial" w:eastAsia="Times New Roman" w:hAnsi="Arial" w:cs="Arial"/>
          <w:color w:val="008000"/>
          <w:sz w:val="21"/>
          <w:szCs w:val="21"/>
        </w:rPr>
        <w:t>not</w:t>
      </w:r>
      <w:r w:rsidRPr="00766328">
        <w:rPr>
          <w:rFonts w:ascii="Arial" w:eastAsia="Times New Roman" w:hAnsi="Arial" w:cs="Arial"/>
          <w:color w:val="888888"/>
          <w:sz w:val="21"/>
          <w:szCs w:val="21"/>
        </w:rPr>
        <w:t> </w:t>
      </w:r>
      <w:r w:rsidRPr="00766328">
        <w:rPr>
          <w:rFonts w:ascii="Arial" w:eastAsia="Times New Roman" w:hAnsi="Arial" w:cs="Arial"/>
          <w:color w:val="008000"/>
          <w:sz w:val="21"/>
          <w:szCs w:val="21"/>
        </w:rPr>
        <w:t>selected</w:t>
      </w:r>
      <w:r w:rsidRPr="00766328">
        <w:rPr>
          <w:rFonts w:ascii="Arial" w:eastAsia="Times New Roman" w:hAnsi="Arial" w:cs="Arial"/>
          <w:color w:val="888888"/>
          <w:sz w:val="21"/>
          <w:szCs w:val="21"/>
        </w:rPr>
        <w:t>.</w:t>
      </w:r>
    </w:p>
    <w:p w14:paraId="51C7415D" w14:textId="77777777" w:rsidR="00766328" w:rsidRPr="00766328" w:rsidRDefault="00766328" w:rsidP="00766328">
      <w:pPr>
        <w:shd w:val="clear" w:color="auto" w:fill="FFFFFF"/>
        <w:spacing w:after="150" w:line="240" w:lineRule="auto"/>
        <w:rPr>
          <w:rFonts w:ascii="Arial" w:eastAsia="Times New Roman" w:hAnsi="Arial" w:cs="Arial"/>
          <w:color w:val="888888"/>
          <w:sz w:val="21"/>
          <w:szCs w:val="21"/>
        </w:rPr>
      </w:pPr>
      <w:proofErr w:type="spellStart"/>
      <w:proofErr w:type="gramStart"/>
      <w:r w:rsidRPr="00766328">
        <w:rPr>
          <w:rFonts w:ascii="Arial" w:eastAsia="Times New Roman" w:hAnsi="Arial" w:cs="Arial"/>
          <w:color w:val="FF0000"/>
          <w:sz w:val="21"/>
          <w:szCs w:val="21"/>
        </w:rPr>
        <w:t>option:</w:t>
      </w:r>
      <w:r w:rsidRPr="00766328">
        <w:rPr>
          <w:rFonts w:ascii="Arial" w:eastAsia="Times New Roman" w:hAnsi="Arial" w:cs="Arial"/>
          <w:b/>
          <w:bCs/>
          <w:color w:val="FF0000"/>
          <w:sz w:val="21"/>
          <w:szCs w:val="21"/>
        </w:rPr>
        <w:t>checked</w:t>
      </w:r>
      <w:proofErr w:type="spellEnd"/>
      <w:proofErr w:type="gramEnd"/>
    </w:p>
    <w:p w14:paraId="64237CBA" w14:textId="77777777" w:rsidR="00766328" w:rsidRPr="00766328" w:rsidRDefault="00766328" w:rsidP="00766328">
      <w:pPr>
        <w:shd w:val="clear" w:color="auto" w:fill="FFFFFF"/>
        <w:spacing w:after="150" w:line="240" w:lineRule="auto"/>
        <w:rPr>
          <w:rFonts w:ascii="Arial" w:eastAsia="Times New Roman" w:hAnsi="Arial" w:cs="Arial"/>
          <w:color w:val="888888"/>
          <w:sz w:val="21"/>
          <w:szCs w:val="21"/>
        </w:rPr>
      </w:pPr>
      <w:proofErr w:type="spellStart"/>
      <w:proofErr w:type="gramStart"/>
      <w:r w:rsidRPr="00766328">
        <w:rPr>
          <w:rFonts w:ascii="Arial" w:eastAsia="Times New Roman" w:hAnsi="Arial" w:cs="Arial"/>
          <w:color w:val="339966"/>
          <w:sz w:val="21"/>
          <w:szCs w:val="21"/>
        </w:rPr>
        <w:t>option:</w:t>
      </w:r>
      <w:r w:rsidRPr="00766328">
        <w:rPr>
          <w:rFonts w:ascii="Arial" w:eastAsia="Times New Roman" w:hAnsi="Arial" w:cs="Arial"/>
          <w:b/>
          <w:bCs/>
          <w:color w:val="4E4E4E"/>
          <w:sz w:val="21"/>
          <w:szCs w:val="21"/>
        </w:rPr>
        <w:t>not</w:t>
      </w:r>
      <w:proofErr w:type="spellEnd"/>
      <w:proofErr w:type="gramEnd"/>
      <w:r w:rsidRPr="00766328">
        <w:rPr>
          <w:rFonts w:ascii="Arial" w:eastAsia="Times New Roman" w:hAnsi="Arial" w:cs="Arial"/>
          <w:color w:val="339966"/>
          <w:sz w:val="21"/>
          <w:szCs w:val="21"/>
        </w:rPr>
        <w:t>(:checked) </w:t>
      </w:r>
    </w:p>
    <w:p w14:paraId="4074D3A5" w14:textId="77777777" w:rsidR="00766328" w:rsidRPr="00766328" w:rsidRDefault="00766328" w:rsidP="00766328">
      <w:pPr>
        <w:shd w:val="clear" w:color="auto" w:fill="E2F2CB"/>
        <w:spacing w:before="150" w:line="600" w:lineRule="atLeast"/>
        <w:outlineLvl w:val="1"/>
        <w:rPr>
          <w:rFonts w:ascii="Arial" w:eastAsia="Times New Roman" w:hAnsi="Arial" w:cs="Arial"/>
          <w:b/>
          <w:bCs/>
          <w:color w:val="4E4E4E"/>
          <w:sz w:val="36"/>
          <w:szCs w:val="36"/>
        </w:rPr>
      </w:pPr>
      <w:r w:rsidRPr="00766328">
        <w:rPr>
          <w:rFonts w:ascii="Arial" w:eastAsia="Times New Roman" w:hAnsi="Arial" w:cs="Arial"/>
          <w:b/>
          <w:bCs/>
          <w:color w:val="4E4E4E"/>
          <w:sz w:val="36"/>
          <w:szCs w:val="36"/>
        </w:rPr>
        <w:t>Locating elements by multiple CSS selectors</w:t>
      </w:r>
    </w:p>
    <w:p w14:paraId="5CE8463E" w14:textId="77777777" w:rsidR="00766328" w:rsidRPr="00766328" w:rsidRDefault="00766328" w:rsidP="00766328">
      <w:pPr>
        <w:shd w:val="clear" w:color="auto" w:fill="FFFFFF"/>
        <w:spacing w:after="150" w:line="240" w:lineRule="auto"/>
        <w:rPr>
          <w:rFonts w:ascii="Arial" w:eastAsia="Times New Roman" w:hAnsi="Arial" w:cs="Arial"/>
          <w:color w:val="888888"/>
          <w:sz w:val="21"/>
          <w:szCs w:val="21"/>
        </w:rPr>
      </w:pPr>
      <w:r w:rsidRPr="00766328">
        <w:rPr>
          <w:rFonts w:ascii="Arial" w:eastAsia="Times New Roman" w:hAnsi="Arial" w:cs="Arial"/>
          <w:color w:val="888888"/>
          <w:sz w:val="21"/>
          <w:szCs w:val="21"/>
        </w:rPr>
        <w:t>You can evaluate two or more CSS selectors by separating them with a comma. </w:t>
      </w:r>
    </w:p>
    <w:p w14:paraId="55DBA88A" w14:textId="77777777" w:rsidR="00766328" w:rsidRPr="00766328" w:rsidRDefault="00766328" w:rsidP="00766328">
      <w:pPr>
        <w:shd w:val="clear" w:color="auto" w:fill="FFFFFF"/>
        <w:spacing w:after="150" w:line="240" w:lineRule="auto"/>
        <w:rPr>
          <w:rFonts w:ascii="Arial" w:eastAsia="Times New Roman" w:hAnsi="Arial" w:cs="Arial"/>
          <w:color w:val="888888"/>
          <w:sz w:val="21"/>
          <w:szCs w:val="21"/>
        </w:rPr>
      </w:pPr>
      <w:proofErr w:type="gramStart"/>
      <w:r w:rsidRPr="00766328">
        <w:rPr>
          <w:rFonts w:ascii="Arial" w:eastAsia="Times New Roman" w:hAnsi="Arial" w:cs="Arial"/>
          <w:b/>
          <w:bCs/>
          <w:color w:val="4E4E4E"/>
          <w:sz w:val="21"/>
          <w:szCs w:val="21"/>
        </w:rPr>
        <w:t>Syntax :</w:t>
      </w:r>
      <w:proofErr w:type="gramEnd"/>
    </w:p>
    <w:p w14:paraId="66DDA52D" w14:textId="77777777" w:rsidR="00766328" w:rsidRPr="00766328" w:rsidRDefault="00766328" w:rsidP="00766328">
      <w:pPr>
        <w:shd w:val="clear" w:color="auto" w:fill="FFFFFF"/>
        <w:spacing w:after="150" w:line="240" w:lineRule="auto"/>
        <w:rPr>
          <w:rFonts w:ascii="Arial" w:eastAsia="Times New Roman" w:hAnsi="Arial" w:cs="Arial"/>
          <w:color w:val="888888"/>
          <w:sz w:val="21"/>
          <w:szCs w:val="21"/>
        </w:rPr>
      </w:pPr>
      <w:r w:rsidRPr="00766328">
        <w:rPr>
          <w:rFonts w:ascii="Consolas" w:eastAsia="Times New Roman" w:hAnsi="Consolas" w:cs="Courier New"/>
          <w:color w:val="DD1144"/>
          <w:sz w:val="18"/>
          <w:szCs w:val="18"/>
          <w:bdr w:val="single" w:sz="6" w:space="2" w:color="E1E1E8" w:frame="1"/>
          <w:shd w:val="clear" w:color="auto" w:fill="F7F7F9"/>
        </w:rPr>
        <w:lastRenderedPageBreak/>
        <w:t xml:space="preserve">CSS-Selector1, CSS-Selector2, </w:t>
      </w:r>
      <w:proofErr w:type="gramStart"/>
      <w:r w:rsidRPr="00766328">
        <w:rPr>
          <w:rFonts w:ascii="Consolas" w:eastAsia="Times New Roman" w:hAnsi="Consolas" w:cs="Courier New"/>
          <w:color w:val="DD1144"/>
          <w:sz w:val="18"/>
          <w:szCs w:val="18"/>
          <w:bdr w:val="single" w:sz="6" w:space="2" w:color="E1E1E8" w:frame="1"/>
          <w:shd w:val="clear" w:color="auto" w:fill="F7F7F9"/>
        </w:rPr>
        <w:t>... ,</w:t>
      </w:r>
      <w:proofErr w:type="gramEnd"/>
      <w:r w:rsidRPr="00766328">
        <w:rPr>
          <w:rFonts w:ascii="Consolas" w:eastAsia="Times New Roman" w:hAnsi="Consolas" w:cs="Courier New"/>
          <w:color w:val="DD1144"/>
          <w:sz w:val="18"/>
          <w:szCs w:val="18"/>
          <w:bdr w:val="single" w:sz="6" w:space="2" w:color="E1E1E8" w:frame="1"/>
          <w:shd w:val="clear" w:color="auto" w:fill="F7F7F9"/>
        </w:rPr>
        <w:t xml:space="preserve"> CSS-</w:t>
      </w:r>
      <w:proofErr w:type="spellStart"/>
      <w:r w:rsidRPr="00766328">
        <w:rPr>
          <w:rFonts w:ascii="Consolas" w:eastAsia="Times New Roman" w:hAnsi="Consolas" w:cs="Courier New"/>
          <w:color w:val="DD1144"/>
          <w:sz w:val="18"/>
          <w:szCs w:val="18"/>
          <w:bdr w:val="single" w:sz="6" w:space="2" w:color="E1E1E8" w:frame="1"/>
          <w:shd w:val="clear" w:color="auto" w:fill="F7F7F9"/>
        </w:rPr>
        <w:t>SelectorN</w:t>
      </w:r>
      <w:proofErr w:type="spellEnd"/>
    </w:p>
    <w:p w14:paraId="60169087" w14:textId="77777777" w:rsidR="00766328" w:rsidRPr="00766328" w:rsidRDefault="00766328" w:rsidP="00766328">
      <w:pPr>
        <w:shd w:val="clear" w:color="auto" w:fill="FFFFFF"/>
        <w:spacing w:after="150" w:line="240" w:lineRule="auto"/>
        <w:rPr>
          <w:rFonts w:ascii="Arial" w:eastAsia="Times New Roman" w:hAnsi="Arial" w:cs="Arial"/>
          <w:color w:val="888888"/>
          <w:sz w:val="21"/>
          <w:szCs w:val="21"/>
        </w:rPr>
      </w:pPr>
      <w:proofErr w:type="gramStart"/>
      <w:r w:rsidRPr="00766328">
        <w:rPr>
          <w:rFonts w:ascii="Arial" w:eastAsia="Times New Roman" w:hAnsi="Arial" w:cs="Arial"/>
          <w:b/>
          <w:bCs/>
          <w:color w:val="4E4E4E"/>
          <w:sz w:val="21"/>
          <w:szCs w:val="21"/>
        </w:rPr>
        <w:t>Example </w:t>
      </w:r>
      <w:r w:rsidRPr="00766328">
        <w:rPr>
          <w:rFonts w:ascii="Arial" w:eastAsia="Times New Roman" w:hAnsi="Arial" w:cs="Arial"/>
          <w:color w:val="888888"/>
          <w:sz w:val="21"/>
          <w:szCs w:val="21"/>
        </w:rPr>
        <w:t>:</w:t>
      </w:r>
      <w:proofErr w:type="gramEnd"/>
    </w:p>
    <w:p w14:paraId="5CB37B6F" w14:textId="77777777" w:rsidR="00766328" w:rsidRPr="00766328" w:rsidRDefault="00766328" w:rsidP="00766328">
      <w:pPr>
        <w:shd w:val="clear" w:color="auto" w:fill="FFFFFF"/>
        <w:spacing w:after="150" w:line="240" w:lineRule="auto"/>
        <w:rPr>
          <w:rFonts w:ascii="Arial" w:eastAsia="Times New Roman" w:hAnsi="Arial" w:cs="Arial"/>
          <w:color w:val="888888"/>
          <w:sz w:val="21"/>
          <w:szCs w:val="21"/>
        </w:rPr>
      </w:pPr>
      <w:r w:rsidRPr="00766328">
        <w:rPr>
          <w:rFonts w:ascii="Arial" w:eastAsia="Times New Roman" w:hAnsi="Arial" w:cs="Arial"/>
          <w:color w:val="888888"/>
          <w:sz w:val="21"/>
          <w:szCs w:val="21"/>
        </w:rPr>
        <w:t>Let’s say you need to select all input element with type text, password and submit.</w:t>
      </w:r>
    </w:p>
    <w:p w14:paraId="6C933CD8" w14:textId="77777777" w:rsidR="00766328" w:rsidRPr="00766328" w:rsidRDefault="00766328" w:rsidP="00766328">
      <w:pPr>
        <w:shd w:val="clear" w:color="auto" w:fill="FFFFFF"/>
        <w:spacing w:after="150" w:line="240" w:lineRule="auto"/>
        <w:rPr>
          <w:rFonts w:ascii="Arial" w:eastAsia="Times New Roman" w:hAnsi="Arial" w:cs="Arial"/>
          <w:color w:val="888888"/>
          <w:sz w:val="21"/>
          <w:szCs w:val="21"/>
        </w:rPr>
      </w:pPr>
      <w:r w:rsidRPr="00766328">
        <w:rPr>
          <w:rFonts w:ascii="Arial" w:eastAsia="Times New Roman" w:hAnsi="Arial" w:cs="Arial"/>
          <w:color w:val="888888"/>
          <w:sz w:val="21"/>
          <w:szCs w:val="21"/>
        </w:rPr>
        <w:t>[type=’</w:t>
      </w:r>
      <w:proofErr w:type="gramStart"/>
      <w:r w:rsidRPr="00766328">
        <w:rPr>
          <w:rFonts w:ascii="Arial" w:eastAsia="Times New Roman" w:hAnsi="Arial" w:cs="Arial"/>
          <w:b/>
          <w:bCs/>
          <w:color w:val="4E4E4E"/>
          <w:sz w:val="21"/>
          <w:szCs w:val="21"/>
        </w:rPr>
        <w:t>text</w:t>
      </w:r>
      <w:r w:rsidRPr="00766328">
        <w:rPr>
          <w:rFonts w:ascii="Arial" w:eastAsia="Times New Roman" w:hAnsi="Arial" w:cs="Arial"/>
          <w:color w:val="888888"/>
          <w:sz w:val="21"/>
          <w:szCs w:val="21"/>
        </w:rPr>
        <w:t>‘</w:t>
      </w:r>
      <w:proofErr w:type="gramEnd"/>
      <w:r w:rsidRPr="00766328">
        <w:rPr>
          <w:rFonts w:ascii="Arial" w:eastAsia="Times New Roman" w:hAnsi="Arial" w:cs="Arial"/>
          <w:color w:val="888888"/>
          <w:sz w:val="21"/>
          <w:szCs w:val="21"/>
        </w:rPr>
        <w:t>],[type=’</w:t>
      </w:r>
      <w:r w:rsidRPr="00766328">
        <w:rPr>
          <w:rFonts w:ascii="Arial" w:eastAsia="Times New Roman" w:hAnsi="Arial" w:cs="Arial"/>
          <w:b/>
          <w:bCs/>
          <w:color w:val="4E4E4E"/>
          <w:sz w:val="21"/>
          <w:szCs w:val="21"/>
        </w:rPr>
        <w:t>password</w:t>
      </w:r>
      <w:r w:rsidRPr="00766328">
        <w:rPr>
          <w:rFonts w:ascii="Arial" w:eastAsia="Times New Roman" w:hAnsi="Arial" w:cs="Arial"/>
          <w:color w:val="888888"/>
          <w:sz w:val="21"/>
          <w:szCs w:val="21"/>
        </w:rPr>
        <w:t>‘],[type=’</w:t>
      </w:r>
      <w:r w:rsidRPr="00766328">
        <w:rPr>
          <w:rFonts w:ascii="Arial" w:eastAsia="Times New Roman" w:hAnsi="Arial" w:cs="Arial"/>
          <w:b/>
          <w:bCs/>
          <w:color w:val="4E4E4E"/>
          <w:sz w:val="21"/>
          <w:szCs w:val="21"/>
        </w:rPr>
        <w:t>submit</w:t>
      </w:r>
      <w:r w:rsidRPr="00766328">
        <w:rPr>
          <w:rFonts w:ascii="Arial" w:eastAsia="Times New Roman" w:hAnsi="Arial" w:cs="Arial"/>
          <w:color w:val="888888"/>
          <w:sz w:val="21"/>
          <w:szCs w:val="21"/>
        </w:rPr>
        <w:t>‘]</w:t>
      </w:r>
    </w:p>
    <w:p w14:paraId="67921D68" w14:textId="77777777" w:rsidR="00766328" w:rsidRPr="00766328" w:rsidRDefault="00766328" w:rsidP="00766328">
      <w:pPr>
        <w:shd w:val="clear" w:color="auto" w:fill="E2F2CB"/>
        <w:spacing w:before="150" w:line="600" w:lineRule="atLeast"/>
        <w:outlineLvl w:val="1"/>
        <w:rPr>
          <w:rFonts w:ascii="Arial" w:eastAsia="Times New Roman" w:hAnsi="Arial" w:cs="Arial"/>
          <w:b/>
          <w:bCs/>
          <w:color w:val="333333"/>
          <w:sz w:val="36"/>
          <w:szCs w:val="36"/>
        </w:rPr>
      </w:pPr>
      <w:r w:rsidRPr="00766328">
        <w:rPr>
          <w:rFonts w:ascii="Arial" w:eastAsia="Times New Roman" w:hAnsi="Arial" w:cs="Arial"/>
          <w:b/>
          <w:bCs/>
          <w:color w:val="4E4E4E"/>
          <w:sz w:val="36"/>
          <w:szCs w:val="36"/>
        </w:rPr>
        <w:t>Practicing CSS with a game</w:t>
      </w:r>
    </w:p>
    <w:p w14:paraId="6B7F1132" w14:textId="77777777" w:rsidR="00766328" w:rsidRPr="00766328" w:rsidRDefault="00766328" w:rsidP="00766328">
      <w:pPr>
        <w:shd w:val="clear" w:color="auto" w:fill="FFFFFF"/>
        <w:spacing w:after="150" w:line="240" w:lineRule="auto"/>
        <w:rPr>
          <w:rFonts w:ascii="Arial" w:eastAsia="Times New Roman" w:hAnsi="Arial" w:cs="Arial"/>
          <w:color w:val="888888"/>
          <w:sz w:val="21"/>
          <w:szCs w:val="21"/>
        </w:rPr>
      </w:pPr>
      <w:r w:rsidRPr="00766328">
        <w:rPr>
          <w:rFonts w:ascii="Arial" w:eastAsia="Times New Roman" w:hAnsi="Arial" w:cs="Arial"/>
          <w:color w:val="888888"/>
          <w:sz w:val="21"/>
          <w:szCs w:val="21"/>
        </w:rPr>
        <w:t xml:space="preserve">Now it’s time to practice CSS selectors. </w:t>
      </w:r>
      <w:proofErr w:type="spellStart"/>
      <w:r w:rsidRPr="00766328">
        <w:rPr>
          <w:rFonts w:ascii="Arial" w:eastAsia="Times New Roman" w:hAnsi="Arial" w:cs="Arial"/>
          <w:color w:val="888888"/>
          <w:sz w:val="21"/>
          <w:szCs w:val="21"/>
        </w:rPr>
        <w:t>Lets</w:t>
      </w:r>
      <w:proofErr w:type="spellEnd"/>
      <w:r w:rsidRPr="00766328">
        <w:rPr>
          <w:rFonts w:ascii="Arial" w:eastAsia="Times New Roman" w:hAnsi="Arial" w:cs="Arial"/>
          <w:color w:val="888888"/>
          <w:sz w:val="21"/>
          <w:szCs w:val="21"/>
        </w:rPr>
        <w:t xml:space="preserve"> use this fun game  </w:t>
      </w:r>
      <w:hyperlink r:id="rId26" w:history="1">
        <w:r w:rsidRPr="00766328">
          <w:rPr>
            <w:rFonts w:ascii="Arial" w:eastAsia="Times New Roman" w:hAnsi="Arial" w:cs="Arial"/>
            <w:color w:val="26BDEF"/>
            <w:sz w:val="21"/>
            <w:szCs w:val="21"/>
          </w:rPr>
          <w:t>CSS Diner game</w:t>
        </w:r>
      </w:hyperlink>
      <w:r w:rsidRPr="00766328">
        <w:rPr>
          <w:rFonts w:ascii="Arial" w:eastAsia="Times New Roman" w:hAnsi="Arial" w:cs="Arial"/>
          <w:color w:val="888888"/>
          <w:sz w:val="21"/>
          <w:szCs w:val="21"/>
        </w:rPr>
        <w:t>.</w:t>
      </w:r>
    </w:p>
    <w:p w14:paraId="04C39305" w14:textId="77777777" w:rsidR="00766328" w:rsidRPr="00766328" w:rsidRDefault="00766328" w:rsidP="00766328">
      <w:pPr>
        <w:shd w:val="clear" w:color="auto" w:fill="FFFFFF"/>
        <w:spacing w:after="150" w:line="240" w:lineRule="auto"/>
        <w:rPr>
          <w:rFonts w:ascii="Arial" w:eastAsia="Times New Roman" w:hAnsi="Arial" w:cs="Arial"/>
          <w:color w:val="888888"/>
          <w:sz w:val="21"/>
          <w:szCs w:val="21"/>
        </w:rPr>
      </w:pPr>
      <w:r w:rsidRPr="00766328">
        <w:rPr>
          <w:rFonts w:ascii="Arial" w:eastAsia="Times New Roman" w:hAnsi="Arial" w:cs="Arial"/>
          <w:color w:val="888888"/>
          <w:sz w:val="21"/>
          <w:szCs w:val="21"/>
        </w:rPr>
        <w:t>In this demo, we show selecting the pickle on the fancy plate (Level 5 of 32)  using CSS </w:t>
      </w:r>
      <w:r w:rsidRPr="00766328">
        <w:rPr>
          <w:rFonts w:ascii="Arial" w:eastAsia="Times New Roman" w:hAnsi="Arial" w:cs="Arial"/>
          <w:b/>
          <w:bCs/>
          <w:color w:val="888888"/>
          <w:sz w:val="21"/>
          <w:szCs w:val="21"/>
        </w:rPr>
        <w:t>plate[id=’fancy’]&gt;pickle</w:t>
      </w:r>
    </w:p>
    <w:p w14:paraId="5DEBD100" w14:textId="1C345835" w:rsidR="00766328" w:rsidRPr="00766328" w:rsidRDefault="00766328" w:rsidP="00766328">
      <w:pPr>
        <w:shd w:val="clear" w:color="auto" w:fill="FFFFFF"/>
        <w:spacing w:after="150" w:line="240" w:lineRule="auto"/>
        <w:rPr>
          <w:rFonts w:ascii="Arial" w:eastAsia="Times New Roman" w:hAnsi="Arial" w:cs="Arial"/>
          <w:color w:val="888888"/>
          <w:sz w:val="21"/>
          <w:szCs w:val="21"/>
        </w:rPr>
      </w:pPr>
      <w:r w:rsidRPr="00766328">
        <w:rPr>
          <w:rFonts w:ascii="Arial" w:eastAsia="Times New Roman" w:hAnsi="Arial" w:cs="Arial"/>
          <w:noProof/>
          <w:color w:val="888888"/>
          <w:sz w:val="21"/>
          <w:szCs w:val="21"/>
        </w:rPr>
        <w:drawing>
          <wp:inline distT="0" distB="0" distL="0" distR="0" wp14:anchorId="43874FB7" wp14:editId="2037EAB8">
            <wp:extent cx="5943600" cy="3735070"/>
            <wp:effectExtent l="0" t="0" r="0" b="0"/>
            <wp:docPr id="4" name="Picture 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3735070"/>
                    </a:xfrm>
                    <a:prstGeom prst="rect">
                      <a:avLst/>
                    </a:prstGeom>
                    <a:noFill/>
                    <a:ln>
                      <a:noFill/>
                    </a:ln>
                  </pic:spPr>
                </pic:pic>
              </a:graphicData>
            </a:graphic>
          </wp:inline>
        </w:drawing>
      </w:r>
    </w:p>
    <w:p w14:paraId="3ABDD0F4" w14:textId="77777777" w:rsidR="00766328" w:rsidRPr="00766328" w:rsidRDefault="00766328" w:rsidP="00766328">
      <w:pPr>
        <w:shd w:val="clear" w:color="auto" w:fill="E2F2CB"/>
        <w:spacing w:before="150" w:line="600" w:lineRule="atLeast"/>
        <w:outlineLvl w:val="1"/>
        <w:rPr>
          <w:rFonts w:ascii="Arial" w:eastAsia="Times New Roman" w:hAnsi="Arial" w:cs="Arial"/>
          <w:b/>
          <w:bCs/>
          <w:color w:val="333333"/>
          <w:sz w:val="36"/>
          <w:szCs w:val="36"/>
        </w:rPr>
      </w:pPr>
      <w:proofErr w:type="gramStart"/>
      <w:r w:rsidRPr="00766328">
        <w:rPr>
          <w:rFonts w:ascii="Arial" w:eastAsia="Times New Roman" w:hAnsi="Arial" w:cs="Arial"/>
          <w:b/>
          <w:bCs/>
          <w:color w:val="4E4E4E"/>
          <w:sz w:val="36"/>
          <w:szCs w:val="36"/>
        </w:rPr>
        <w:t>Validating  CSS</w:t>
      </w:r>
      <w:proofErr w:type="gramEnd"/>
    </w:p>
    <w:p w14:paraId="1F060652" w14:textId="77777777" w:rsidR="00766328" w:rsidRPr="00766328" w:rsidRDefault="00766328" w:rsidP="00766328">
      <w:pPr>
        <w:shd w:val="clear" w:color="auto" w:fill="FFFFFF"/>
        <w:spacing w:after="150" w:line="240" w:lineRule="auto"/>
        <w:rPr>
          <w:rFonts w:ascii="Arial" w:eastAsia="Times New Roman" w:hAnsi="Arial" w:cs="Arial"/>
          <w:color w:val="888888"/>
          <w:sz w:val="21"/>
          <w:szCs w:val="21"/>
        </w:rPr>
      </w:pPr>
      <w:r w:rsidRPr="00766328">
        <w:rPr>
          <w:rFonts w:ascii="Arial" w:eastAsia="Times New Roman" w:hAnsi="Arial" w:cs="Arial"/>
          <w:color w:val="888888"/>
          <w:sz w:val="21"/>
          <w:szCs w:val="21"/>
        </w:rPr>
        <w:t>It is important to ensure CSS used in your automation script is validated before running the script. Fixing the CSS errors after running the test is expensive. There are </w:t>
      </w:r>
      <w:proofErr w:type="gramStart"/>
      <w:r w:rsidRPr="00766328">
        <w:rPr>
          <w:rFonts w:ascii="Arial" w:eastAsia="Times New Roman" w:hAnsi="Arial" w:cs="Arial"/>
          <w:color w:val="888888"/>
          <w:sz w:val="21"/>
          <w:szCs w:val="21"/>
        </w:rPr>
        <w:t>a number of</w:t>
      </w:r>
      <w:proofErr w:type="gramEnd"/>
      <w:r w:rsidRPr="00766328">
        <w:rPr>
          <w:rFonts w:ascii="Arial" w:eastAsia="Times New Roman" w:hAnsi="Arial" w:cs="Arial"/>
          <w:color w:val="888888"/>
          <w:sz w:val="21"/>
          <w:szCs w:val="21"/>
        </w:rPr>
        <w:t xml:space="preserve"> tools available to validate the correctness of the XPaths.</w:t>
      </w:r>
    </w:p>
    <w:p w14:paraId="452D3DEC" w14:textId="77777777" w:rsidR="00766328" w:rsidRPr="00766328" w:rsidRDefault="00766328" w:rsidP="00766328">
      <w:pPr>
        <w:numPr>
          <w:ilvl w:val="0"/>
          <w:numId w:val="26"/>
        </w:numPr>
        <w:shd w:val="clear" w:color="auto" w:fill="FFFFFF"/>
        <w:spacing w:before="100" w:beforeAutospacing="1" w:after="100" w:afterAutospacing="1" w:line="300" w:lineRule="atLeast"/>
        <w:ind w:left="1095"/>
        <w:rPr>
          <w:rFonts w:ascii="Arial" w:eastAsia="Times New Roman" w:hAnsi="Arial" w:cs="Arial"/>
          <w:color w:val="888888"/>
          <w:sz w:val="21"/>
          <w:szCs w:val="21"/>
        </w:rPr>
      </w:pPr>
      <w:r w:rsidRPr="00766328">
        <w:rPr>
          <w:rFonts w:ascii="Arial" w:eastAsia="Times New Roman" w:hAnsi="Arial" w:cs="Arial"/>
          <w:color w:val="888888"/>
          <w:sz w:val="21"/>
          <w:szCs w:val="21"/>
        </w:rPr>
        <w:t>Google Chrome Developer Tools </w:t>
      </w:r>
    </w:p>
    <w:p w14:paraId="73AD612C" w14:textId="77777777" w:rsidR="00766328" w:rsidRPr="00766328" w:rsidRDefault="00766328" w:rsidP="00766328">
      <w:pPr>
        <w:numPr>
          <w:ilvl w:val="0"/>
          <w:numId w:val="26"/>
        </w:numPr>
        <w:shd w:val="clear" w:color="auto" w:fill="FFFFFF"/>
        <w:spacing w:before="100" w:beforeAutospacing="1" w:after="100" w:afterAutospacing="1" w:line="300" w:lineRule="atLeast"/>
        <w:ind w:left="1095"/>
        <w:rPr>
          <w:rFonts w:ascii="Arial" w:eastAsia="Times New Roman" w:hAnsi="Arial" w:cs="Arial"/>
          <w:color w:val="888888"/>
          <w:sz w:val="21"/>
          <w:szCs w:val="21"/>
        </w:rPr>
      </w:pPr>
      <w:proofErr w:type="spellStart"/>
      <w:r w:rsidRPr="00766328">
        <w:rPr>
          <w:rFonts w:ascii="Arial" w:eastAsia="Times New Roman" w:hAnsi="Arial" w:cs="Arial"/>
          <w:color w:val="888888"/>
          <w:sz w:val="21"/>
          <w:szCs w:val="21"/>
        </w:rPr>
        <w:t>Ranorex</w:t>
      </w:r>
      <w:proofErr w:type="spellEnd"/>
      <w:r w:rsidRPr="00766328">
        <w:rPr>
          <w:rFonts w:ascii="Arial" w:eastAsia="Times New Roman" w:hAnsi="Arial" w:cs="Arial"/>
          <w:color w:val="888888"/>
          <w:sz w:val="21"/>
          <w:szCs w:val="21"/>
        </w:rPr>
        <w:t xml:space="preserve"> </w:t>
      </w:r>
      <w:proofErr w:type="spellStart"/>
      <w:r w:rsidRPr="00766328">
        <w:rPr>
          <w:rFonts w:ascii="Arial" w:eastAsia="Times New Roman" w:hAnsi="Arial" w:cs="Arial"/>
          <w:color w:val="888888"/>
          <w:sz w:val="21"/>
          <w:szCs w:val="21"/>
        </w:rPr>
        <w:t>Selocity</w:t>
      </w:r>
      <w:proofErr w:type="spellEnd"/>
      <w:r w:rsidRPr="00766328">
        <w:rPr>
          <w:rFonts w:ascii="Arial" w:eastAsia="Times New Roman" w:hAnsi="Arial" w:cs="Arial"/>
          <w:color w:val="888888"/>
          <w:sz w:val="21"/>
          <w:szCs w:val="21"/>
        </w:rPr>
        <w:t> </w:t>
      </w:r>
    </w:p>
    <w:p w14:paraId="5D75B80A" w14:textId="77777777" w:rsidR="00766328" w:rsidRPr="00766328" w:rsidRDefault="00766328" w:rsidP="00766328">
      <w:pPr>
        <w:numPr>
          <w:ilvl w:val="0"/>
          <w:numId w:val="26"/>
        </w:numPr>
        <w:shd w:val="clear" w:color="auto" w:fill="FFFFFF"/>
        <w:spacing w:before="100" w:beforeAutospacing="1" w:after="100" w:afterAutospacing="1" w:line="300" w:lineRule="atLeast"/>
        <w:ind w:left="1095"/>
        <w:rPr>
          <w:rFonts w:ascii="Arial" w:eastAsia="Times New Roman" w:hAnsi="Arial" w:cs="Arial"/>
          <w:color w:val="888888"/>
          <w:sz w:val="21"/>
          <w:szCs w:val="21"/>
        </w:rPr>
      </w:pPr>
      <w:proofErr w:type="spellStart"/>
      <w:r w:rsidRPr="00766328">
        <w:rPr>
          <w:rFonts w:ascii="Arial" w:eastAsia="Times New Roman" w:hAnsi="Arial" w:cs="Arial"/>
          <w:color w:val="888888"/>
          <w:sz w:val="21"/>
          <w:szCs w:val="21"/>
        </w:rPr>
        <w:t>ChroPath</w:t>
      </w:r>
      <w:proofErr w:type="spellEnd"/>
    </w:p>
    <w:p w14:paraId="08223692" w14:textId="77777777" w:rsidR="00766328" w:rsidRPr="00766328" w:rsidRDefault="00766328" w:rsidP="00766328">
      <w:pPr>
        <w:shd w:val="clear" w:color="auto" w:fill="FFFFFF"/>
        <w:spacing w:after="150" w:line="240" w:lineRule="auto"/>
        <w:rPr>
          <w:rFonts w:ascii="Arial" w:eastAsia="Times New Roman" w:hAnsi="Arial" w:cs="Arial"/>
          <w:color w:val="888888"/>
          <w:sz w:val="21"/>
          <w:szCs w:val="21"/>
        </w:rPr>
      </w:pPr>
      <w:proofErr w:type="spellStart"/>
      <w:proofErr w:type="gramStart"/>
      <w:r w:rsidRPr="00766328">
        <w:rPr>
          <w:rFonts w:ascii="Arial" w:eastAsia="Times New Roman" w:hAnsi="Arial" w:cs="Arial"/>
          <w:color w:val="888888"/>
          <w:sz w:val="21"/>
          <w:szCs w:val="21"/>
        </w:rPr>
        <w:t>Lets</w:t>
      </w:r>
      <w:proofErr w:type="spellEnd"/>
      <w:proofErr w:type="gramEnd"/>
      <w:r w:rsidRPr="00766328">
        <w:rPr>
          <w:rFonts w:ascii="Arial" w:eastAsia="Times New Roman" w:hAnsi="Arial" w:cs="Arial"/>
          <w:color w:val="888888"/>
          <w:sz w:val="21"/>
          <w:szCs w:val="21"/>
        </w:rPr>
        <w:t xml:space="preserve"> see how to use Chrome </w:t>
      </w:r>
      <w:proofErr w:type="spellStart"/>
      <w:r w:rsidRPr="00766328">
        <w:rPr>
          <w:rFonts w:ascii="Arial" w:eastAsia="Times New Roman" w:hAnsi="Arial" w:cs="Arial"/>
          <w:color w:val="888888"/>
          <w:sz w:val="21"/>
          <w:szCs w:val="21"/>
        </w:rPr>
        <w:t>DevTools</w:t>
      </w:r>
      <w:proofErr w:type="spellEnd"/>
      <w:r w:rsidRPr="00766328">
        <w:rPr>
          <w:rFonts w:ascii="Arial" w:eastAsia="Times New Roman" w:hAnsi="Arial" w:cs="Arial"/>
          <w:color w:val="888888"/>
          <w:sz w:val="21"/>
          <w:szCs w:val="21"/>
        </w:rPr>
        <w:t xml:space="preserve"> to validate CSS selectors.</w:t>
      </w:r>
    </w:p>
    <w:p w14:paraId="239437D6" w14:textId="77777777" w:rsidR="00766328" w:rsidRPr="00766328" w:rsidRDefault="00766328" w:rsidP="00766328">
      <w:pPr>
        <w:numPr>
          <w:ilvl w:val="0"/>
          <w:numId w:val="27"/>
        </w:numPr>
        <w:shd w:val="clear" w:color="auto" w:fill="FFFFFF"/>
        <w:spacing w:before="100" w:beforeAutospacing="1" w:after="100" w:afterAutospacing="1" w:line="300" w:lineRule="atLeast"/>
        <w:ind w:left="1095"/>
        <w:rPr>
          <w:rFonts w:ascii="Arial" w:eastAsia="Times New Roman" w:hAnsi="Arial" w:cs="Arial"/>
          <w:color w:val="888888"/>
          <w:sz w:val="21"/>
          <w:szCs w:val="21"/>
        </w:rPr>
      </w:pPr>
      <w:r w:rsidRPr="00766328">
        <w:rPr>
          <w:rFonts w:ascii="Arial" w:eastAsia="Times New Roman" w:hAnsi="Arial" w:cs="Arial"/>
          <w:color w:val="888888"/>
          <w:sz w:val="21"/>
          <w:szCs w:val="21"/>
        </w:rPr>
        <w:t>Navigate to the required page in Google chrome </w:t>
      </w:r>
    </w:p>
    <w:p w14:paraId="082EDA72" w14:textId="77777777" w:rsidR="00766328" w:rsidRPr="00766328" w:rsidRDefault="00766328" w:rsidP="00766328">
      <w:pPr>
        <w:numPr>
          <w:ilvl w:val="0"/>
          <w:numId w:val="27"/>
        </w:numPr>
        <w:shd w:val="clear" w:color="auto" w:fill="FFFFFF"/>
        <w:spacing w:before="100" w:beforeAutospacing="1" w:after="100" w:afterAutospacing="1" w:line="300" w:lineRule="atLeast"/>
        <w:ind w:left="1095"/>
        <w:rPr>
          <w:rFonts w:ascii="Arial" w:eastAsia="Times New Roman" w:hAnsi="Arial" w:cs="Arial"/>
          <w:color w:val="888888"/>
          <w:sz w:val="21"/>
          <w:szCs w:val="21"/>
        </w:rPr>
      </w:pPr>
      <w:r w:rsidRPr="00766328">
        <w:rPr>
          <w:rFonts w:ascii="Arial" w:eastAsia="Times New Roman" w:hAnsi="Arial" w:cs="Arial"/>
          <w:color w:val="888888"/>
          <w:sz w:val="21"/>
          <w:szCs w:val="21"/>
        </w:rPr>
        <w:t>Right click on the page and Select Inspect </w:t>
      </w:r>
    </w:p>
    <w:p w14:paraId="087F08C1" w14:textId="77777777" w:rsidR="00766328" w:rsidRPr="00766328" w:rsidRDefault="00766328" w:rsidP="00766328">
      <w:pPr>
        <w:numPr>
          <w:ilvl w:val="0"/>
          <w:numId w:val="27"/>
        </w:numPr>
        <w:shd w:val="clear" w:color="auto" w:fill="FFFFFF"/>
        <w:spacing w:before="100" w:beforeAutospacing="1" w:after="100" w:afterAutospacing="1" w:line="300" w:lineRule="atLeast"/>
        <w:ind w:left="1095"/>
        <w:rPr>
          <w:rFonts w:ascii="Arial" w:eastAsia="Times New Roman" w:hAnsi="Arial" w:cs="Arial"/>
          <w:color w:val="888888"/>
          <w:sz w:val="21"/>
          <w:szCs w:val="21"/>
        </w:rPr>
      </w:pPr>
      <w:r w:rsidRPr="00766328">
        <w:rPr>
          <w:rFonts w:ascii="Arial" w:eastAsia="Times New Roman" w:hAnsi="Arial" w:cs="Arial"/>
          <w:color w:val="888888"/>
          <w:sz w:val="21"/>
          <w:szCs w:val="21"/>
        </w:rPr>
        <w:t xml:space="preserve">Press </w:t>
      </w:r>
      <w:proofErr w:type="spellStart"/>
      <w:r w:rsidRPr="00766328">
        <w:rPr>
          <w:rFonts w:ascii="Arial" w:eastAsia="Times New Roman" w:hAnsi="Arial" w:cs="Arial"/>
          <w:color w:val="888888"/>
          <w:sz w:val="21"/>
          <w:szCs w:val="21"/>
        </w:rPr>
        <w:t>Ctrl+F</w:t>
      </w:r>
      <w:proofErr w:type="spellEnd"/>
      <w:r w:rsidRPr="00766328">
        <w:rPr>
          <w:rFonts w:ascii="Arial" w:eastAsia="Times New Roman" w:hAnsi="Arial" w:cs="Arial"/>
          <w:color w:val="888888"/>
          <w:sz w:val="21"/>
          <w:szCs w:val="21"/>
        </w:rPr>
        <w:t xml:space="preserve"> on Windows. Command + F on Mac</w:t>
      </w:r>
    </w:p>
    <w:p w14:paraId="0C7F9694" w14:textId="77777777" w:rsidR="00766328" w:rsidRPr="00766328" w:rsidRDefault="00766328" w:rsidP="00766328">
      <w:pPr>
        <w:numPr>
          <w:ilvl w:val="0"/>
          <w:numId w:val="27"/>
        </w:numPr>
        <w:shd w:val="clear" w:color="auto" w:fill="FFFFFF"/>
        <w:spacing w:before="100" w:beforeAutospacing="1" w:after="100" w:afterAutospacing="1" w:line="300" w:lineRule="atLeast"/>
        <w:ind w:left="1095"/>
        <w:rPr>
          <w:rFonts w:ascii="Arial" w:eastAsia="Times New Roman" w:hAnsi="Arial" w:cs="Arial"/>
          <w:color w:val="888888"/>
          <w:sz w:val="21"/>
          <w:szCs w:val="21"/>
        </w:rPr>
      </w:pPr>
      <w:r w:rsidRPr="00766328">
        <w:rPr>
          <w:rFonts w:ascii="Arial" w:eastAsia="Times New Roman" w:hAnsi="Arial" w:cs="Arial"/>
          <w:color w:val="888888"/>
          <w:sz w:val="21"/>
          <w:szCs w:val="21"/>
        </w:rPr>
        <w:t>Type the CSS to validate in the search box </w:t>
      </w:r>
    </w:p>
    <w:p w14:paraId="15C063AA" w14:textId="77777777" w:rsidR="00766328" w:rsidRPr="00766328" w:rsidRDefault="00766328" w:rsidP="00766328">
      <w:pPr>
        <w:numPr>
          <w:ilvl w:val="0"/>
          <w:numId w:val="27"/>
        </w:numPr>
        <w:shd w:val="clear" w:color="auto" w:fill="FFFFFF"/>
        <w:spacing w:before="100" w:beforeAutospacing="1" w:after="100" w:afterAutospacing="1" w:line="300" w:lineRule="atLeast"/>
        <w:ind w:left="1095"/>
        <w:rPr>
          <w:rFonts w:ascii="Arial" w:eastAsia="Times New Roman" w:hAnsi="Arial" w:cs="Arial"/>
          <w:color w:val="888888"/>
          <w:sz w:val="21"/>
          <w:szCs w:val="21"/>
        </w:rPr>
      </w:pPr>
      <w:r w:rsidRPr="00766328">
        <w:rPr>
          <w:rFonts w:ascii="Arial" w:eastAsia="Times New Roman" w:hAnsi="Arial" w:cs="Arial"/>
          <w:color w:val="888888"/>
          <w:sz w:val="21"/>
          <w:szCs w:val="21"/>
        </w:rPr>
        <w:t>CSS is validated as you type </w:t>
      </w:r>
    </w:p>
    <w:p w14:paraId="10BC3791" w14:textId="1A433339" w:rsidR="00766328" w:rsidRPr="00766328" w:rsidRDefault="00766328" w:rsidP="00766328">
      <w:pPr>
        <w:shd w:val="clear" w:color="auto" w:fill="FFFFFF"/>
        <w:spacing w:after="150" w:line="240" w:lineRule="auto"/>
        <w:rPr>
          <w:rFonts w:ascii="Arial" w:eastAsia="Times New Roman" w:hAnsi="Arial" w:cs="Arial"/>
          <w:color w:val="888888"/>
          <w:sz w:val="21"/>
          <w:szCs w:val="21"/>
        </w:rPr>
      </w:pPr>
      <w:r w:rsidRPr="00766328">
        <w:rPr>
          <w:rFonts w:ascii="Arial" w:eastAsia="Times New Roman" w:hAnsi="Arial" w:cs="Arial"/>
          <w:noProof/>
          <w:color w:val="888888"/>
          <w:sz w:val="21"/>
          <w:szCs w:val="21"/>
        </w:rPr>
        <w:drawing>
          <wp:inline distT="0" distB="0" distL="0" distR="0" wp14:anchorId="3909ECBB" wp14:editId="6BE06302">
            <wp:extent cx="5943600" cy="3719830"/>
            <wp:effectExtent l="0" t="0" r="0" b="0"/>
            <wp:docPr id="3" name="Picture 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website&#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3719830"/>
                    </a:xfrm>
                    <a:prstGeom prst="rect">
                      <a:avLst/>
                    </a:prstGeom>
                    <a:noFill/>
                    <a:ln>
                      <a:noFill/>
                    </a:ln>
                  </pic:spPr>
                </pic:pic>
              </a:graphicData>
            </a:graphic>
          </wp:inline>
        </w:drawing>
      </w:r>
    </w:p>
    <w:p w14:paraId="1FAC821B" w14:textId="77777777" w:rsidR="00766328" w:rsidRPr="00766328" w:rsidRDefault="00766328" w:rsidP="00766328">
      <w:pPr>
        <w:shd w:val="clear" w:color="auto" w:fill="FFFFFF"/>
        <w:spacing w:after="150" w:line="240" w:lineRule="auto"/>
        <w:rPr>
          <w:rFonts w:ascii="Arial" w:eastAsia="Times New Roman" w:hAnsi="Arial" w:cs="Arial"/>
          <w:color w:val="888888"/>
          <w:sz w:val="21"/>
          <w:szCs w:val="21"/>
        </w:rPr>
      </w:pPr>
      <w:r w:rsidRPr="00766328">
        <w:rPr>
          <w:rFonts w:ascii="Arial" w:eastAsia="Times New Roman" w:hAnsi="Arial" w:cs="Arial"/>
          <w:color w:val="888888"/>
          <w:sz w:val="21"/>
          <w:szCs w:val="21"/>
        </w:rPr>
        <w:t> </w:t>
      </w:r>
    </w:p>
    <w:p w14:paraId="380803C6" w14:textId="77777777" w:rsidR="00766328" w:rsidRPr="00766328" w:rsidRDefault="00766328" w:rsidP="00766328">
      <w:pPr>
        <w:shd w:val="clear" w:color="auto" w:fill="E2F2CB"/>
        <w:spacing w:before="150" w:line="600" w:lineRule="atLeast"/>
        <w:outlineLvl w:val="1"/>
        <w:rPr>
          <w:rFonts w:ascii="Arial" w:eastAsia="Times New Roman" w:hAnsi="Arial" w:cs="Arial"/>
          <w:b/>
          <w:bCs/>
          <w:color w:val="333333"/>
          <w:sz w:val="36"/>
          <w:szCs w:val="36"/>
        </w:rPr>
      </w:pPr>
      <w:r w:rsidRPr="00766328">
        <w:rPr>
          <w:rFonts w:ascii="Arial" w:eastAsia="Times New Roman" w:hAnsi="Arial" w:cs="Arial"/>
          <w:b/>
          <w:bCs/>
          <w:color w:val="4E4E4E"/>
          <w:sz w:val="36"/>
          <w:szCs w:val="36"/>
        </w:rPr>
        <w:lastRenderedPageBreak/>
        <w:t>Auto-</w:t>
      </w:r>
      <w:proofErr w:type="gramStart"/>
      <w:r w:rsidRPr="00766328">
        <w:rPr>
          <w:rFonts w:ascii="Arial" w:eastAsia="Times New Roman" w:hAnsi="Arial" w:cs="Arial"/>
          <w:b/>
          <w:bCs/>
          <w:color w:val="4E4E4E"/>
          <w:sz w:val="36"/>
          <w:szCs w:val="36"/>
        </w:rPr>
        <w:t>generating  CSS</w:t>
      </w:r>
      <w:proofErr w:type="gramEnd"/>
    </w:p>
    <w:p w14:paraId="2685A516" w14:textId="77777777" w:rsidR="00766328" w:rsidRPr="00766328" w:rsidRDefault="00766328" w:rsidP="00766328">
      <w:pPr>
        <w:numPr>
          <w:ilvl w:val="0"/>
          <w:numId w:val="28"/>
        </w:numPr>
        <w:shd w:val="clear" w:color="auto" w:fill="FFFFFF"/>
        <w:spacing w:before="100" w:beforeAutospacing="1" w:after="100" w:afterAutospacing="1" w:line="300" w:lineRule="atLeast"/>
        <w:rPr>
          <w:rFonts w:ascii="Arial" w:eastAsia="Times New Roman" w:hAnsi="Arial" w:cs="Arial"/>
          <w:color w:val="888888"/>
          <w:sz w:val="21"/>
          <w:szCs w:val="21"/>
        </w:rPr>
      </w:pPr>
      <w:r w:rsidRPr="00766328">
        <w:rPr>
          <w:rFonts w:ascii="Arial" w:eastAsia="Times New Roman" w:hAnsi="Arial" w:cs="Arial"/>
          <w:color w:val="888888"/>
          <w:sz w:val="21"/>
          <w:szCs w:val="21"/>
        </w:rPr>
        <w:t>Right click on the element </w:t>
      </w:r>
    </w:p>
    <w:p w14:paraId="701B14E1" w14:textId="77777777" w:rsidR="00766328" w:rsidRPr="00766328" w:rsidRDefault="00766328" w:rsidP="00766328">
      <w:pPr>
        <w:numPr>
          <w:ilvl w:val="0"/>
          <w:numId w:val="28"/>
        </w:numPr>
        <w:shd w:val="clear" w:color="auto" w:fill="FFFFFF"/>
        <w:spacing w:before="100" w:beforeAutospacing="1" w:after="100" w:afterAutospacing="1" w:line="300" w:lineRule="atLeast"/>
        <w:rPr>
          <w:rFonts w:ascii="Arial" w:eastAsia="Times New Roman" w:hAnsi="Arial" w:cs="Arial"/>
          <w:color w:val="888888"/>
          <w:sz w:val="21"/>
          <w:szCs w:val="21"/>
        </w:rPr>
      </w:pPr>
      <w:r w:rsidRPr="00766328">
        <w:rPr>
          <w:rFonts w:ascii="Arial" w:eastAsia="Times New Roman" w:hAnsi="Arial" w:cs="Arial"/>
          <w:color w:val="888888"/>
          <w:sz w:val="21"/>
          <w:szCs w:val="21"/>
        </w:rPr>
        <w:t>Select </w:t>
      </w:r>
      <w:r w:rsidRPr="00766328">
        <w:rPr>
          <w:rFonts w:ascii="Arial" w:eastAsia="Times New Roman" w:hAnsi="Arial" w:cs="Arial"/>
          <w:b/>
          <w:bCs/>
          <w:color w:val="4E4E4E"/>
          <w:sz w:val="21"/>
          <w:szCs w:val="21"/>
        </w:rPr>
        <w:t>Selector action</w:t>
      </w:r>
      <w:r w:rsidRPr="00766328">
        <w:rPr>
          <w:rFonts w:ascii="Arial" w:eastAsia="Times New Roman" w:hAnsi="Arial" w:cs="Arial"/>
          <w:color w:val="888888"/>
          <w:sz w:val="21"/>
          <w:szCs w:val="21"/>
        </w:rPr>
        <w:t> from the context </w:t>
      </w:r>
    </w:p>
    <w:p w14:paraId="59FCFE69" w14:textId="77777777" w:rsidR="00766328" w:rsidRPr="00766328" w:rsidRDefault="00766328" w:rsidP="00766328">
      <w:pPr>
        <w:numPr>
          <w:ilvl w:val="0"/>
          <w:numId w:val="28"/>
        </w:numPr>
        <w:shd w:val="clear" w:color="auto" w:fill="FFFFFF"/>
        <w:spacing w:before="100" w:beforeAutospacing="1" w:after="100" w:afterAutospacing="1" w:line="300" w:lineRule="atLeast"/>
        <w:rPr>
          <w:rFonts w:ascii="Arial" w:eastAsia="Times New Roman" w:hAnsi="Arial" w:cs="Arial"/>
          <w:color w:val="888888"/>
          <w:sz w:val="21"/>
          <w:szCs w:val="21"/>
        </w:rPr>
      </w:pPr>
      <w:r w:rsidRPr="00766328">
        <w:rPr>
          <w:rFonts w:ascii="Arial" w:eastAsia="Times New Roman" w:hAnsi="Arial" w:cs="Arial"/>
          <w:color w:val="888888"/>
          <w:sz w:val="21"/>
          <w:szCs w:val="21"/>
        </w:rPr>
        <w:t>Select </w:t>
      </w:r>
      <w:r w:rsidRPr="00766328">
        <w:rPr>
          <w:rFonts w:ascii="Arial" w:eastAsia="Times New Roman" w:hAnsi="Arial" w:cs="Arial"/>
          <w:b/>
          <w:bCs/>
          <w:color w:val="4E4E4E"/>
          <w:sz w:val="21"/>
          <w:szCs w:val="21"/>
        </w:rPr>
        <w:t>Copy CSS</w:t>
      </w:r>
    </w:p>
    <w:p w14:paraId="59B8F9F4" w14:textId="73C6126A" w:rsidR="00766328" w:rsidRPr="00766328" w:rsidRDefault="00766328" w:rsidP="00766328">
      <w:pPr>
        <w:shd w:val="clear" w:color="auto" w:fill="FFFFFF"/>
        <w:spacing w:after="150" w:line="240" w:lineRule="auto"/>
        <w:rPr>
          <w:rFonts w:ascii="Arial" w:eastAsia="Times New Roman" w:hAnsi="Arial" w:cs="Arial"/>
          <w:color w:val="888888"/>
          <w:sz w:val="21"/>
          <w:szCs w:val="21"/>
        </w:rPr>
      </w:pPr>
      <w:r w:rsidRPr="00766328">
        <w:rPr>
          <w:rFonts w:ascii="Arial" w:eastAsia="Times New Roman" w:hAnsi="Arial" w:cs="Arial"/>
          <w:noProof/>
          <w:color w:val="888888"/>
          <w:sz w:val="21"/>
          <w:szCs w:val="21"/>
        </w:rPr>
        <w:drawing>
          <wp:inline distT="0" distB="0" distL="0" distR="0" wp14:anchorId="4CCBA630" wp14:editId="1742ABD0">
            <wp:extent cx="3892550" cy="3486150"/>
            <wp:effectExtent l="0" t="0" r="0" b="0"/>
            <wp:docPr id="2" name="Picture 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892550" cy="3486150"/>
                    </a:xfrm>
                    <a:prstGeom prst="rect">
                      <a:avLst/>
                    </a:prstGeom>
                    <a:noFill/>
                    <a:ln>
                      <a:noFill/>
                    </a:ln>
                  </pic:spPr>
                </pic:pic>
              </a:graphicData>
            </a:graphic>
          </wp:inline>
        </w:drawing>
      </w:r>
    </w:p>
    <w:p w14:paraId="2859F07D" w14:textId="77777777" w:rsidR="00766328" w:rsidRPr="00766328" w:rsidRDefault="00766328" w:rsidP="00766328">
      <w:pPr>
        <w:shd w:val="clear" w:color="auto" w:fill="E2F2CB"/>
        <w:spacing w:before="150" w:line="600" w:lineRule="atLeast"/>
        <w:outlineLvl w:val="1"/>
        <w:rPr>
          <w:rFonts w:ascii="Arial" w:eastAsia="Times New Roman" w:hAnsi="Arial" w:cs="Arial"/>
          <w:b/>
          <w:bCs/>
          <w:color w:val="4E4E4E"/>
          <w:sz w:val="36"/>
          <w:szCs w:val="36"/>
        </w:rPr>
      </w:pPr>
      <w:r w:rsidRPr="00766328">
        <w:rPr>
          <w:rFonts w:ascii="Arial" w:eastAsia="Times New Roman" w:hAnsi="Arial" w:cs="Arial"/>
          <w:b/>
          <w:bCs/>
          <w:color w:val="4E4E4E"/>
          <w:sz w:val="36"/>
          <w:szCs w:val="36"/>
        </w:rPr>
        <w:t>Converting XPath into CSS</w:t>
      </w:r>
    </w:p>
    <w:p w14:paraId="1D6BC600" w14:textId="77777777" w:rsidR="00766328" w:rsidRPr="00766328" w:rsidRDefault="00766328" w:rsidP="00766328">
      <w:pPr>
        <w:shd w:val="clear" w:color="auto" w:fill="FFFFFF"/>
        <w:spacing w:after="150" w:line="240" w:lineRule="auto"/>
        <w:rPr>
          <w:rFonts w:ascii="Arial" w:eastAsia="Times New Roman" w:hAnsi="Arial" w:cs="Arial"/>
          <w:color w:val="888888"/>
          <w:sz w:val="21"/>
          <w:szCs w:val="21"/>
        </w:rPr>
      </w:pPr>
      <w:r w:rsidRPr="00766328">
        <w:rPr>
          <w:rFonts w:ascii="Arial" w:eastAsia="Times New Roman" w:hAnsi="Arial" w:cs="Arial"/>
          <w:color w:val="888888"/>
          <w:sz w:val="21"/>
          <w:szCs w:val="21"/>
        </w:rPr>
        <w:t>If you have decided use CSS and want to convert existing XPaths into CSS following program can be used. </w:t>
      </w:r>
      <w:proofErr w:type="spellStart"/>
      <w:r w:rsidRPr="00766328">
        <w:rPr>
          <w:rFonts w:ascii="Arial" w:eastAsia="Times New Roman" w:hAnsi="Arial" w:cs="Arial"/>
          <w:color w:val="888888"/>
          <w:sz w:val="21"/>
          <w:szCs w:val="21"/>
        </w:rPr>
        <w:fldChar w:fldCharType="begin"/>
      </w:r>
      <w:r w:rsidRPr="00766328">
        <w:rPr>
          <w:rFonts w:ascii="Arial" w:eastAsia="Times New Roman" w:hAnsi="Arial" w:cs="Arial"/>
          <w:color w:val="888888"/>
          <w:sz w:val="21"/>
          <w:szCs w:val="21"/>
        </w:rPr>
        <w:instrText xml:space="preserve"> HYPERLINK "http://cssify.appspot.com/" </w:instrText>
      </w:r>
      <w:r w:rsidRPr="00766328">
        <w:rPr>
          <w:rFonts w:ascii="Arial" w:eastAsia="Times New Roman" w:hAnsi="Arial" w:cs="Arial"/>
          <w:color w:val="888888"/>
          <w:sz w:val="21"/>
          <w:szCs w:val="21"/>
        </w:rPr>
      </w:r>
      <w:r w:rsidRPr="00766328">
        <w:rPr>
          <w:rFonts w:ascii="Arial" w:eastAsia="Times New Roman" w:hAnsi="Arial" w:cs="Arial"/>
          <w:color w:val="888888"/>
          <w:sz w:val="21"/>
          <w:szCs w:val="21"/>
        </w:rPr>
        <w:fldChar w:fldCharType="separate"/>
      </w:r>
      <w:r w:rsidRPr="00766328">
        <w:rPr>
          <w:rFonts w:ascii="Arial" w:eastAsia="Times New Roman" w:hAnsi="Arial" w:cs="Arial"/>
          <w:color w:val="26BDEF"/>
          <w:sz w:val="21"/>
          <w:szCs w:val="21"/>
        </w:rPr>
        <w:t>ccsify</w:t>
      </w:r>
      <w:proofErr w:type="spellEnd"/>
      <w:r w:rsidRPr="00766328">
        <w:rPr>
          <w:rFonts w:ascii="Arial" w:eastAsia="Times New Roman" w:hAnsi="Arial" w:cs="Arial"/>
          <w:color w:val="888888"/>
          <w:sz w:val="21"/>
          <w:szCs w:val="21"/>
        </w:rPr>
        <w:fldChar w:fldCharType="end"/>
      </w:r>
      <w:r w:rsidRPr="00766328">
        <w:rPr>
          <w:rFonts w:ascii="Arial" w:eastAsia="Times New Roman" w:hAnsi="Arial" w:cs="Arial"/>
          <w:color w:val="888888"/>
          <w:sz w:val="21"/>
          <w:szCs w:val="21"/>
        </w:rPr>
        <w:t xml:space="preserve"> by Santiago Suarez </w:t>
      </w:r>
      <w:proofErr w:type="spellStart"/>
      <w:r w:rsidRPr="00766328">
        <w:rPr>
          <w:rFonts w:ascii="Arial" w:eastAsia="Times New Roman" w:hAnsi="Arial" w:cs="Arial"/>
          <w:color w:val="888888"/>
          <w:sz w:val="21"/>
          <w:szCs w:val="21"/>
        </w:rPr>
        <w:t>Ordoñez</w:t>
      </w:r>
      <w:proofErr w:type="spellEnd"/>
    </w:p>
    <w:p w14:paraId="4A97B8A1" w14:textId="2750A2AC" w:rsidR="00766328" w:rsidRPr="00766328" w:rsidRDefault="00766328" w:rsidP="00766328">
      <w:pPr>
        <w:shd w:val="clear" w:color="auto" w:fill="FFFFFF"/>
        <w:spacing w:after="150" w:line="240" w:lineRule="auto"/>
        <w:rPr>
          <w:rFonts w:ascii="Arial" w:eastAsia="Times New Roman" w:hAnsi="Arial" w:cs="Arial"/>
          <w:color w:val="888888"/>
          <w:sz w:val="21"/>
          <w:szCs w:val="21"/>
        </w:rPr>
      </w:pPr>
      <w:r w:rsidRPr="00766328">
        <w:rPr>
          <w:rFonts w:ascii="Arial" w:eastAsia="Times New Roman" w:hAnsi="Arial" w:cs="Arial"/>
          <w:noProof/>
          <w:color w:val="888888"/>
          <w:sz w:val="21"/>
          <w:szCs w:val="21"/>
        </w:rPr>
        <w:drawing>
          <wp:inline distT="0" distB="0" distL="0" distR="0" wp14:anchorId="3BB35AA0" wp14:editId="0D4EE916">
            <wp:extent cx="5734050" cy="2419350"/>
            <wp:effectExtent l="0" t="0" r="0" b="0"/>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4050" cy="2419350"/>
                    </a:xfrm>
                    <a:prstGeom prst="rect">
                      <a:avLst/>
                    </a:prstGeom>
                    <a:noFill/>
                    <a:ln>
                      <a:noFill/>
                    </a:ln>
                  </pic:spPr>
                </pic:pic>
              </a:graphicData>
            </a:graphic>
          </wp:inline>
        </w:drawing>
      </w:r>
    </w:p>
    <w:p w14:paraId="3992CF08" w14:textId="77777777" w:rsidR="00766328" w:rsidRPr="00766328" w:rsidRDefault="00766328" w:rsidP="00766328">
      <w:pPr>
        <w:shd w:val="clear" w:color="auto" w:fill="E2F2CB"/>
        <w:spacing w:before="150" w:line="600" w:lineRule="atLeast"/>
        <w:outlineLvl w:val="1"/>
        <w:rPr>
          <w:rFonts w:ascii="Arial" w:eastAsia="Times New Roman" w:hAnsi="Arial" w:cs="Arial"/>
          <w:b/>
          <w:bCs/>
          <w:color w:val="4E4E4E"/>
          <w:sz w:val="36"/>
          <w:szCs w:val="36"/>
        </w:rPr>
      </w:pPr>
      <w:r w:rsidRPr="00766328">
        <w:rPr>
          <w:rFonts w:ascii="Arial" w:eastAsia="Times New Roman" w:hAnsi="Arial" w:cs="Arial"/>
          <w:b/>
          <w:bCs/>
          <w:color w:val="4E4E4E"/>
          <w:sz w:val="36"/>
          <w:szCs w:val="36"/>
        </w:rPr>
        <w:t>CSS Cheat Sheet</w:t>
      </w:r>
    </w:p>
    <w:tbl>
      <w:tblPr>
        <w:tblW w:w="14550" w:type="dxa"/>
        <w:shd w:val="clear" w:color="auto" w:fill="FFFFFF"/>
        <w:tblCellMar>
          <w:top w:w="15" w:type="dxa"/>
          <w:left w:w="15" w:type="dxa"/>
          <w:bottom w:w="15" w:type="dxa"/>
          <w:right w:w="15" w:type="dxa"/>
        </w:tblCellMar>
        <w:tblLook w:val="04A0" w:firstRow="1" w:lastRow="0" w:firstColumn="1" w:lastColumn="0" w:noHBand="0" w:noVBand="1"/>
      </w:tblPr>
      <w:tblGrid>
        <w:gridCol w:w="1418"/>
        <w:gridCol w:w="3541"/>
        <w:gridCol w:w="9591"/>
      </w:tblGrid>
      <w:tr w:rsidR="00766328" w:rsidRPr="00766328" w14:paraId="64ACCD0A" w14:textId="77777777" w:rsidTr="00766328">
        <w:trPr>
          <w:tblHeader/>
        </w:trPr>
        <w:tc>
          <w:tcPr>
            <w:tcW w:w="0" w:type="auto"/>
            <w:tcBorders>
              <w:top w:val="nil"/>
              <w:left w:val="nil"/>
              <w:bottom w:val="single" w:sz="6" w:space="0" w:color="DDDDDD"/>
              <w:right w:val="nil"/>
            </w:tcBorders>
            <w:shd w:val="clear" w:color="auto" w:fill="D9EDF7"/>
            <w:tcMar>
              <w:top w:w="120" w:type="dxa"/>
              <w:left w:w="120" w:type="dxa"/>
              <w:bottom w:w="120" w:type="dxa"/>
              <w:right w:w="120" w:type="dxa"/>
            </w:tcMar>
            <w:vAlign w:val="center"/>
            <w:hideMark/>
          </w:tcPr>
          <w:p w14:paraId="501D37E1" w14:textId="77777777" w:rsidR="00766328" w:rsidRPr="00766328" w:rsidRDefault="00766328" w:rsidP="00766328">
            <w:pPr>
              <w:spacing w:after="240" w:line="240" w:lineRule="auto"/>
              <w:rPr>
                <w:rFonts w:ascii="Arial" w:eastAsia="Times New Roman" w:hAnsi="Arial" w:cs="Arial"/>
                <w:b/>
                <w:bCs/>
                <w:color w:val="888888"/>
                <w:sz w:val="21"/>
                <w:szCs w:val="21"/>
              </w:rPr>
            </w:pPr>
            <w:r w:rsidRPr="00766328">
              <w:rPr>
                <w:rFonts w:ascii="Arial" w:eastAsia="Times New Roman" w:hAnsi="Arial" w:cs="Arial"/>
                <w:b/>
                <w:bCs/>
                <w:color w:val="888888"/>
                <w:sz w:val="21"/>
                <w:szCs w:val="21"/>
              </w:rPr>
              <w:t>Category</w:t>
            </w:r>
          </w:p>
        </w:tc>
        <w:tc>
          <w:tcPr>
            <w:tcW w:w="0" w:type="auto"/>
            <w:tcBorders>
              <w:top w:val="nil"/>
              <w:left w:val="nil"/>
              <w:bottom w:val="single" w:sz="6" w:space="0" w:color="DDDDDD"/>
              <w:right w:val="nil"/>
            </w:tcBorders>
            <w:shd w:val="clear" w:color="auto" w:fill="D9EDF7"/>
            <w:tcMar>
              <w:top w:w="120" w:type="dxa"/>
              <w:left w:w="120" w:type="dxa"/>
              <w:bottom w:w="120" w:type="dxa"/>
              <w:right w:w="120" w:type="dxa"/>
            </w:tcMar>
            <w:vAlign w:val="center"/>
            <w:hideMark/>
          </w:tcPr>
          <w:p w14:paraId="0BF581A4" w14:textId="77777777" w:rsidR="00766328" w:rsidRPr="00766328" w:rsidRDefault="00766328" w:rsidP="00766328">
            <w:pPr>
              <w:spacing w:after="240" w:line="240" w:lineRule="auto"/>
              <w:rPr>
                <w:rFonts w:ascii="Arial" w:eastAsia="Times New Roman" w:hAnsi="Arial" w:cs="Arial"/>
                <w:b/>
                <w:bCs/>
                <w:color w:val="888888"/>
                <w:sz w:val="21"/>
                <w:szCs w:val="21"/>
              </w:rPr>
            </w:pPr>
            <w:r w:rsidRPr="00766328">
              <w:rPr>
                <w:rFonts w:ascii="Arial" w:eastAsia="Times New Roman" w:hAnsi="Arial" w:cs="Arial"/>
                <w:b/>
                <w:bCs/>
                <w:color w:val="888888"/>
                <w:sz w:val="21"/>
                <w:szCs w:val="21"/>
              </w:rPr>
              <w:t>CSS</w:t>
            </w:r>
          </w:p>
        </w:tc>
        <w:tc>
          <w:tcPr>
            <w:tcW w:w="0" w:type="auto"/>
            <w:tcBorders>
              <w:top w:val="nil"/>
              <w:left w:val="nil"/>
              <w:bottom w:val="single" w:sz="6" w:space="0" w:color="DDDDDD"/>
              <w:right w:val="nil"/>
            </w:tcBorders>
            <w:shd w:val="clear" w:color="auto" w:fill="D9EDF7"/>
            <w:tcMar>
              <w:top w:w="120" w:type="dxa"/>
              <w:left w:w="120" w:type="dxa"/>
              <w:bottom w:w="120" w:type="dxa"/>
              <w:right w:w="120" w:type="dxa"/>
            </w:tcMar>
            <w:vAlign w:val="center"/>
            <w:hideMark/>
          </w:tcPr>
          <w:p w14:paraId="647B2E51" w14:textId="77777777" w:rsidR="00766328" w:rsidRPr="00766328" w:rsidRDefault="00766328" w:rsidP="00766328">
            <w:pPr>
              <w:spacing w:after="240" w:line="240" w:lineRule="auto"/>
              <w:rPr>
                <w:rFonts w:ascii="Arial" w:eastAsia="Times New Roman" w:hAnsi="Arial" w:cs="Arial"/>
                <w:b/>
                <w:bCs/>
                <w:color w:val="888888"/>
                <w:sz w:val="21"/>
                <w:szCs w:val="21"/>
              </w:rPr>
            </w:pPr>
            <w:r w:rsidRPr="00766328">
              <w:rPr>
                <w:rFonts w:ascii="Arial" w:eastAsia="Times New Roman" w:hAnsi="Arial" w:cs="Arial"/>
                <w:b/>
                <w:bCs/>
                <w:color w:val="888888"/>
                <w:sz w:val="21"/>
                <w:szCs w:val="21"/>
              </w:rPr>
              <w:t>Note</w:t>
            </w:r>
          </w:p>
        </w:tc>
      </w:tr>
      <w:tr w:rsidR="00766328" w:rsidRPr="00766328" w14:paraId="20146C26" w14:textId="77777777" w:rsidTr="00766328">
        <w:tc>
          <w:tcPr>
            <w:tcW w:w="0" w:type="auto"/>
            <w:tcBorders>
              <w:top w:val="nil"/>
              <w:left w:val="nil"/>
              <w:bottom w:val="nil"/>
              <w:right w:val="nil"/>
            </w:tcBorders>
            <w:shd w:val="clear" w:color="auto" w:fill="FFFFFF"/>
            <w:tcMar>
              <w:top w:w="120" w:type="dxa"/>
              <w:left w:w="120" w:type="dxa"/>
              <w:bottom w:w="120" w:type="dxa"/>
              <w:right w:w="120" w:type="dxa"/>
            </w:tcMar>
            <w:hideMark/>
          </w:tcPr>
          <w:p w14:paraId="5442DCE3" w14:textId="77777777" w:rsidR="00766328" w:rsidRPr="00766328" w:rsidRDefault="00766328" w:rsidP="00766328">
            <w:pPr>
              <w:spacing w:after="240" w:line="240" w:lineRule="auto"/>
              <w:rPr>
                <w:rFonts w:ascii="Arial" w:eastAsia="Times New Roman" w:hAnsi="Arial" w:cs="Arial"/>
                <w:b/>
                <w:bCs/>
                <w:color w:val="888888"/>
                <w:sz w:val="21"/>
                <w:szCs w:val="21"/>
              </w:rPr>
            </w:pPr>
          </w:p>
        </w:tc>
        <w:tc>
          <w:tcPr>
            <w:tcW w:w="0" w:type="auto"/>
            <w:tcBorders>
              <w:top w:val="nil"/>
              <w:left w:val="nil"/>
              <w:bottom w:val="nil"/>
              <w:right w:val="nil"/>
            </w:tcBorders>
            <w:shd w:val="clear" w:color="auto" w:fill="FFFFFF"/>
            <w:tcMar>
              <w:top w:w="120" w:type="dxa"/>
              <w:left w:w="120" w:type="dxa"/>
              <w:bottom w:w="120" w:type="dxa"/>
              <w:right w:w="120" w:type="dxa"/>
            </w:tcMar>
            <w:hideMark/>
          </w:tcPr>
          <w:p w14:paraId="2420CBA8" w14:textId="77777777" w:rsidR="00766328" w:rsidRPr="00766328" w:rsidRDefault="00766328" w:rsidP="00766328">
            <w:pPr>
              <w:spacing w:after="240" w:line="240" w:lineRule="auto"/>
              <w:rPr>
                <w:rFonts w:ascii="Arial" w:eastAsia="Times New Roman" w:hAnsi="Arial" w:cs="Arial"/>
                <w:color w:val="888888"/>
                <w:sz w:val="21"/>
                <w:szCs w:val="21"/>
              </w:rPr>
            </w:pPr>
            <w:r w:rsidRPr="00766328">
              <w:rPr>
                <w:rFonts w:ascii="Arial" w:eastAsia="Times New Roman" w:hAnsi="Arial" w:cs="Arial"/>
                <w:color w:val="888888"/>
                <w:sz w:val="21"/>
                <w:szCs w:val="21"/>
              </w:rPr>
              <w:t>E[id=’</w:t>
            </w:r>
            <w:proofErr w:type="spellStart"/>
            <w:r w:rsidRPr="00766328">
              <w:rPr>
                <w:rFonts w:ascii="Arial" w:eastAsia="Times New Roman" w:hAnsi="Arial" w:cs="Arial"/>
                <w:color w:val="888888"/>
                <w:sz w:val="21"/>
                <w:szCs w:val="21"/>
              </w:rPr>
              <w:t>i</w:t>
            </w:r>
            <w:proofErr w:type="spellEnd"/>
            <w:r w:rsidRPr="00766328">
              <w:rPr>
                <w:rFonts w:ascii="Arial" w:eastAsia="Times New Roman" w:hAnsi="Arial" w:cs="Arial"/>
                <w:color w:val="888888"/>
                <w:sz w:val="21"/>
                <w:szCs w:val="21"/>
              </w:rPr>
              <w:t>’]</w:t>
            </w:r>
          </w:p>
        </w:tc>
        <w:tc>
          <w:tcPr>
            <w:tcW w:w="0" w:type="auto"/>
            <w:tcBorders>
              <w:top w:val="nil"/>
              <w:left w:val="nil"/>
              <w:bottom w:val="nil"/>
              <w:right w:val="nil"/>
            </w:tcBorders>
            <w:shd w:val="clear" w:color="auto" w:fill="FFFFFF"/>
            <w:tcMar>
              <w:top w:w="120" w:type="dxa"/>
              <w:left w:w="120" w:type="dxa"/>
              <w:bottom w:w="120" w:type="dxa"/>
              <w:right w:w="120" w:type="dxa"/>
            </w:tcMar>
            <w:hideMark/>
          </w:tcPr>
          <w:p w14:paraId="1931A1AF" w14:textId="77777777" w:rsidR="00766328" w:rsidRPr="00766328" w:rsidRDefault="00766328" w:rsidP="00766328">
            <w:pPr>
              <w:spacing w:after="240" w:line="240" w:lineRule="auto"/>
              <w:rPr>
                <w:rFonts w:ascii="Arial" w:eastAsia="Times New Roman" w:hAnsi="Arial" w:cs="Arial"/>
                <w:color w:val="888888"/>
                <w:sz w:val="21"/>
                <w:szCs w:val="21"/>
              </w:rPr>
            </w:pPr>
            <w:r w:rsidRPr="00766328">
              <w:rPr>
                <w:rFonts w:ascii="Arial" w:eastAsia="Times New Roman" w:hAnsi="Arial" w:cs="Arial"/>
                <w:color w:val="888888"/>
                <w:sz w:val="21"/>
                <w:szCs w:val="21"/>
              </w:rPr>
              <w:t xml:space="preserve">Element with id </w:t>
            </w:r>
            <w:proofErr w:type="spellStart"/>
            <w:r w:rsidRPr="00766328">
              <w:rPr>
                <w:rFonts w:ascii="Arial" w:eastAsia="Times New Roman" w:hAnsi="Arial" w:cs="Arial"/>
                <w:color w:val="888888"/>
                <w:sz w:val="21"/>
                <w:szCs w:val="21"/>
              </w:rPr>
              <w:t>i</w:t>
            </w:r>
            <w:proofErr w:type="spellEnd"/>
          </w:p>
        </w:tc>
      </w:tr>
      <w:tr w:rsidR="00766328" w:rsidRPr="00766328" w14:paraId="4161ACA5" w14:textId="77777777" w:rsidTr="00766328">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14:paraId="4A85C2C6" w14:textId="77777777" w:rsidR="00766328" w:rsidRPr="00766328" w:rsidRDefault="00766328" w:rsidP="00766328">
            <w:pPr>
              <w:spacing w:after="240" w:line="240" w:lineRule="auto"/>
              <w:rPr>
                <w:rFonts w:ascii="Arial" w:eastAsia="Times New Roman" w:hAnsi="Arial" w:cs="Arial"/>
                <w:color w:val="888888"/>
                <w:sz w:val="21"/>
                <w:szCs w:val="21"/>
              </w:rPr>
            </w:pPr>
          </w:p>
        </w:tc>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14:paraId="088DFF06" w14:textId="77777777" w:rsidR="00766328" w:rsidRPr="00766328" w:rsidRDefault="00766328" w:rsidP="00766328">
            <w:pPr>
              <w:spacing w:after="240" w:line="240" w:lineRule="auto"/>
              <w:rPr>
                <w:rFonts w:ascii="Arial" w:eastAsia="Times New Roman" w:hAnsi="Arial" w:cs="Arial"/>
                <w:color w:val="888888"/>
                <w:sz w:val="21"/>
                <w:szCs w:val="21"/>
              </w:rPr>
            </w:pPr>
            <w:r w:rsidRPr="00766328">
              <w:rPr>
                <w:rFonts w:ascii="Arial" w:eastAsia="Times New Roman" w:hAnsi="Arial" w:cs="Arial"/>
                <w:color w:val="888888"/>
                <w:sz w:val="21"/>
                <w:szCs w:val="21"/>
              </w:rPr>
              <w:t>[id=’</w:t>
            </w:r>
            <w:proofErr w:type="spellStart"/>
            <w:r w:rsidRPr="00766328">
              <w:rPr>
                <w:rFonts w:ascii="Arial" w:eastAsia="Times New Roman" w:hAnsi="Arial" w:cs="Arial"/>
                <w:color w:val="888888"/>
                <w:sz w:val="21"/>
                <w:szCs w:val="21"/>
              </w:rPr>
              <w:t>i</w:t>
            </w:r>
            <w:proofErr w:type="spellEnd"/>
            <w:r w:rsidRPr="00766328">
              <w:rPr>
                <w:rFonts w:ascii="Arial" w:eastAsia="Times New Roman" w:hAnsi="Arial" w:cs="Arial"/>
                <w:color w:val="888888"/>
                <w:sz w:val="21"/>
                <w:szCs w:val="21"/>
              </w:rPr>
              <w:t>’]</w:t>
            </w:r>
          </w:p>
        </w:tc>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14:paraId="4A7D3B88" w14:textId="77777777" w:rsidR="00766328" w:rsidRPr="00766328" w:rsidRDefault="00766328" w:rsidP="00766328">
            <w:pPr>
              <w:spacing w:after="240" w:line="240" w:lineRule="auto"/>
              <w:rPr>
                <w:rFonts w:ascii="Arial" w:eastAsia="Times New Roman" w:hAnsi="Arial" w:cs="Arial"/>
                <w:color w:val="888888"/>
                <w:sz w:val="21"/>
                <w:szCs w:val="21"/>
              </w:rPr>
            </w:pPr>
            <w:r w:rsidRPr="00766328">
              <w:rPr>
                <w:rFonts w:ascii="Arial" w:eastAsia="Times New Roman" w:hAnsi="Arial" w:cs="Arial"/>
                <w:color w:val="888888"/>
                <w:sz w:val="21"/>
                <w:szCs w:val="21"/>
              </w:rPr>
              <w:t xml:space="preserve">Element(s) with id </w:t>
            </w:r>
            <w:proofErr w:type="spellStart"/>
            <w:r w:rsidRPr="00766328">
              <w:rPr>
                <w:rFonts w:ascii="Arial" w:eastAsia="Times New Roman" w:hAnsi="Arial" w:cs="Arial"/>
                <w:color w:val="888888"/>
                <w:sz w:val="21"/>
                <w:szCs w:val="21"/>
              </w:rPr>
              <w:t>i</w:t>
            </w:r>
            <w:proofErr w:type="spellEnd"/>
          </w:p>
        </w:tc>
      </w:tr>
      <w:tr w:rsidR="00766328" w:rsidRPr="00766328" w14:paraId="700A90F0" w14:textId="77777777" w:rsidTr="00766328">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14:paraId="5B29006B" w14:textId="77777777" w:rsidR="00766328" w:rsidRPr="00766328" w:rsidRDefault="00766328" w:rsidP="00766328">
            <w:pPr>
              <w:spacing w:after="240" w:line="240" w:lineRule="auto"/>
              <w:rPr>
                <w:rFonts w:ascii="Arial" w:eastAsia="Times New Roman" w:hAnsi="Arial" w:cs="Arial"/>
                <w:color w:val="888888"/>
                <w:sz w:val="21"/>
                <w:szCs w:val="21"/>
              </w:rPr>
            </w:pPr>
          </w:p>
        </w:tc>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14:paraId="4F01F7D7" w14:textId="77777777" w:rsidR="00766328" w:rsidRPr="00766328" w:rsidRDefault="00766328" w:rsidP="00766328">
            <w:pPr>
              <w:spacing w:after="240" w:line="240" w:lineRule="auto"/>
              <w:rPr>
                <w:rFonts w:ascii="Arial" w:eastAsia="Times New Roman" w:hAnsi="Arial" w:cs="Arial"/>
                <w:color w:val="888888"/>
                <w:sz w:val="21"/>
                <w:szCs w:val="21"/>
              </w:rPr>
            </w:pPr>
            <w:r w:rsidRPr="00766328">
              <w:rPr>
                <w:rFonts w:ascii="Arial" w:eastAsia="Times New Roman" w:hAnsi="Arial" w:cs="Arial"/>
                <w:color w:val="888888"/>
                <w:sz w:val="21"/>
                <w:szCs w:val="21"/>
              </w:rPr>
              <w:t>E[@name=’n’]</w:t>
            </w:r>
          </w:p>
        </w:tc>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14:paraId="198DCD52" w14:textId="77777777" w:rsidR="00766328" w:rsidRPr="00766328" w:rsidRDefault="00766328" w:rsidP="00766328">
            <w:pPr>
              <w:spacing w:after="240" w:line="240" w:lineRule="auto"/>
              <w:rPr>
                <w:rFonts w:ascii="Arial" w:eastAsia="Times New Roman" w:hAnsi="Arial" w:cs="Arial"/>
                <w:color w:val="888888"/>
                <w:sz w:val="21"/>
                <w:szCs w:val="21"/>
              </w:rPr>
            </w:pPr>
            <w:r w:rsidRPr="00766328">
              <w:rPr>
                <w:rFonts w:ascii="Arial" w:eastAsia="Times New Roman" w:hAnsi="Arial" w:cs="Arial"/>
                <w:color w:val="888888"/>
                <w:sz w:val="21"/>
                <w:szCs w:val="21"/>
              </w:rPr>
              <w:t>Element with name n</w:t>
            </w:r>
          </w:p>
        </w:tc>
      </w:tr>
      <w:tr w:rsidR="00766328" w:rsidRPr="00766328" w14:paraId="2D2C8B82" w14:textId="77777777" w:rsidTr="00766328">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14:paraId="60673255" w14:textId="77777777" w:rsidR="00766328" w:rsidRPr="00766328" w:rsidRDefault="00766328" w:rsidP="00766328">
            <w:pPr>
              <w:spacing w:after="240" w:line="240" w:lineRule="auto"/>
              <w:rPr>
                <w:rFonts w:ascii="Arial" w:eastAsia="Times New Roman" w:hAnsi="Arial" w:cs="Arial"/>
                <w:color w:val="888888"/>
                <w:sz w:val="21"/>
                <w:szCs w:val="21"/>
              </w:rPr>
            </w:pPr>
          </w:p>
        </w:tc>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14:paraId="7202DD7D" w14:textId="77777777" w:rsidR="00766328" w:rsidRPr="00766328" w:rsidRDefault="00766328" w:rsidP="00766328">
            <w:pPr>
              <w:spacing w:after="240" w:line="240" w:lineRule="auto"/>
              <w:rPr>
                <w:rFonts w:ascii="Arial" w:eastAsia="Times New Roman" w:hAnsi="Arial" w:cs="Arial"/>
                <w:color w:val="888888"/>
                <w:sz w:val="21"/>
                <w:szCs w:val="21"/>
              </w:rPr>
            </w:pPr>
            <w:r w:rsidRPr="00766328">
              <w:rPr>
                <w:rFonts w:ascii="Arial" w:eastAsia="Times New Roman" w:hAnsi="Arial" w:cs="Arial"/>
                <w:color w:val="888888"/>
                <w:sz w:val="21"/>
                <w:szCs w:val="21"/>
              </w:rPr>
              <w:t>[@name=’n’]</w:t>
            </w:r>
          </w:p>
        </w:tc>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14:paraId="72F7F2DA" w14:textId="77777777" w:rsidR="00766328" w:rsidRPr="00766328" w:rsidRDefault="00766328" w:rsidP="00766328">
            <w:pPr>
              <w:spacing w:after="240" w:line="240" w:lineRule="auto"/>
              <w:rPr>
                <w:rFonts w:ascii="Arial" w:eastAsia="Times New Roman" w:hAnsi="Arial" w:cs="Arial"/>
                <w:color w:val="888888"/>
                <w:sz w:val="21"/>
                <w:szCs w:val="21"/>
              </w:rPr>
            </w:pPr>
            <w:r w:rsidRPr="00766328">
              <w:rPr>
                <w:rFonts w:ascii="Arial" w:eastAsia="Times New Roman" w:hAnsi="Arial" w:cs="Arial"/>
                <w:color w:val="888888"/>
                <w:sz w:val="21"/>
                <w:szCs w:val="21"/>
              </w:rPr>
              <w:t>Element(s) with name</w:t>
            </w:r>
          </w:p>
        </w:tc>
      </w:tr>
      <w:tr w:rsidR="00766328" w:rsidRPr="00766328" w14:paraId="79F39477" w14:textId="77777777" w:rsidTr="00766328">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14:paraId="20F0CCE0" w14:textId="77777777" w:rsidR="00766328" w:rsidRPr="00766328" w:rsidRDefault="00766328" w:rsidP="00766328">
            <w:pPr>
              <w:spacing w:after="240" w:line="240" w:lineRule="auto"/>
              <w:rPr>
                <w:rFonts w:ascii="Arial" w:eastAsia="Times New Roman" w:hAnsi="Arial" w:cs="Arial"/>
                <w:color w:val="888888"/>
                <w:sz w:val="21"/>
                <w:szCs w:val="21"/>
              </w:rPr>
            </w:pPr>
          </w:p>
        </w:tc>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14:paraId="50F06E43" w14:textId="77777777" w:rsidR="00766328" w:rsidRPr="00766328" w:rsidRDefault="00766328" w:rsidP="00766328">
            <w:pPr>
              <w:spacing w:after="240" w:line="240" w:lineRule="auto"/>
              <w:rPr>
                <w:rFonts w:ascii="Arial" w:eastAsia="Times New Roman" w:hAnsi="Arial" w:cs="Arial"/>
                <w:color w:val="888888"/>
                <w:sz w:val="21"/>
                <w:szCs w:val="21"/>
              </w:rPr>
            </w:pPr>
            <w:r w:rsidRPr="00766328">
              <w:rPr>
                <w:rFonts w:ascii="Arial" w:eastAsia="Times New Roman" w:hAnsi="Arial" w:cs="Arial"/>
                <w:color w:val="888888"/>
                <w:sz w:val="21"/>
                <w:szCs w:val="21"/>
              </w:rPr>
              <w:t>E[A=’V’]</w:t>
            </w:r>
          </w:p>
        </w:tc>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14:paraId="32C2E5B8" w14:textId="77777777" w:rsidR="00766328" w:rsidRPr="00766328" w:rsidRDefault="00766328" w:rsidP="00766328">
            <w:pPr>
              <w:spacing w:after="240" w:line="240" w:lineRule="auto"/>
              <w:rPr>
                <w:rFonts w:ascii="Arial" w:eastAsia="Times New Roman" w:hAnsi="Arial" w:cs="Arial"/>
                <w:color w:val="888888"/>
                <w:sz w:val="21"/>
                <w:szCs w:val="21"/>
              </w:rPr>
            </w:pPr>
            <w:r w:rsidRPr="00766328">
              <w:rPr>
                <w:rFonts w:ascii="Arial" w:eastAsia="Times New Roman" w:hAnsi="Arial" w:cs="Arial"/>
                <w:color w:val="888888"/>
                <w:sz w:val="21"/>
                <w:szCs w:val="21"/>
              </w:rPr>
              <w:t>Element with attribute A containing value exactly V</w:t>
            </w:r>
          </w:p>
        </w:tc>
      </w:tr>
      <w:tr w:rsidR="00766328" w:rsidRPr="00766328" w14:paraId="69086312" w14:textId="77777777" w:rsidTr="00766328">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14:paraId="10938428" w14:textId="77777777" w:rsidR="00766328" w:rsidRPr="00766328" w:rsidRDefault="00766328" w:rsidP="00766328">
            <w:pPr>
              <w:spacing w:after="240" w:line="240" w:lineRule="auto"/>
              <w:rPr>
                <w:rFonts w:ascii="Arial" w:eastAsia="Times New Roman" w:hAnsi="Arial" w:cs="Arial"/>
                <w:color w:val="888888"/>
                <w:sz w:val="21"/>
                <w:szCs w:val="21"/>
              </w:rPr>
            </w:pPr>
          </w:p>
        </w:tc>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14:paraId="0641ADCE" w14:textId="77777777" w:rsidR="00766328" w:rsidRPr="00766328" w:rsidRDefault="00766328" w:rsidP="00766328">
            <w:pPr>
              <w:spacing w:after="240" w:line="240" w:lineRule="auto"/>
              <w:rPr>
                <w:rFonts w:ascii="Arial" w:eastAsia="Times New Roman" w:hAnsi="Arial" w:cs="Arial"/>
                <w:color w:val="888888"/>
                <w:sz w:val="21"/>
                <w:szCs w:val="21"/>
              </w:rPr>
            </w:pPr>
            <w:r w:rsidRPr="00766328">
              <w:rPr>
                <w:rFonts w:ascii="Arial" w:eastAsia="Times New Roman" w:hAnsi="Arial" w:cs="Arial"/>
                <w:color w:val="888888"/>
                <w:sz w:val="21"/>
                <w:szCs w:val="21"/>
              </w:rPr>
              <w:t>E[A*=’V’]</w:t>
            </w:r>
          </w:p>
        </w:tc>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14:paraId="20B55EF3" w14:textId="77777777" w:rsidR="00766328" w:rsidRPr="00766328" w:rsidRDefault="00766328" w:rsidP="00766328">
            <w:pPr>
              <w:spacing w:after="240" w:line="240" w:lineRule="auto"/>
              <w:rPr>
                <w:rFonts w:ascii="Arial" w:eastAsia="Times New Roman" w:hAnsi="Arial" w:cs="Arial"/>
                <w:color w:val="888888"/>
                <w:sz w:val="21"/>
                <w:szCs w:val="21"/>
              </w:rPr>
            </w:pPr>
            <w:r w:rsidRPr="00766328">
              <w:rPr>
                <w:rFonts w:ascii="Arial" w:eastAsia="Times New Roman" w:hAnsi="Arial" w:cs="Arial"/>
                <w:color w:val="888888"/>
                <w:sz w:val="21"/>
                <w:szCs w:val="21"/>
              </w:rPr>
              <w:t>Element with attribute A containing value V</w:t>
            </w:r>
          </w:p>
        </w:tc>
      </w:tr>
      <w:tr w:rsidR="00766328" w:rsidRPr="00766328" w14:paraId="76960581" w14:textId="77777777" w:rsidTr="00766328">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14:paraId="01CD9EBB" w14:textId="77777777" w:rsidR="00766328" w:rsidRPr="00766328" w:rsidRDefault="00766328" w:rsidP="00766328">
            <w:pPr>
              <w:spacing w:after="240" w:line="240" w:lineRule="auto"/>
              <w:rPr>
                <w:rFonts w:ascii="Arial" w:eastAsia="Times New Roman" w:hAnsi="Arial" w:cs="Arial"/>
                <w:color w:val="888888"/>
                <w:sz w:val="21"/>
                <w:szCs w:val="21"/>
              </w:rPr>
            </w:pPr>
          </w:p>
        </w:tc>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14:paraId="484F22B5" w14:textId="77777777" w:rsidR="00766328" w:rsidRPr="00766328" w:rsidRDefault="00766328" w:rsidP="00766328">
            <w:pPr>
              <w:spacing w:after="240" w:line="240" w:lineRule="auto"/>
              <w:rPr>
                <w:rFonts w:ascii="Arial" w:eastAsia="Times New Roman" w:hAnsi="Arial" w:cs="Arial"/>
                <w:color w:val="888888"/>
                <w:sz w:val="21"/>
                <w:szCs w:val="21"/>
              </w:rPr>
            </w:pPr>
            <w:r w:rsidRPr="00766328">
              <w:rPr>
                <w:rFonts w:ascii="Arial" w:eastAsia="Times New Roman" w:hAnsi="Arial" w:cs="Arial"/>
                <w:color w:val="888888"/>
                <w:sz w:val="21"/>
                <w:szCs w:val="21"/>
              </w:rPr>
              <w:t>E[A^=’V’]</w:t>
            </w:r>
          </w:p>
        </w:tc>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14:paraId="1EF34B21" w14:textId="77777777" w:rsidR="00766328" w:rsidRPr="00766328" w:rsidRDefault="00766328" w:rsidP="00766328">
            <w:pPr>
              <w:spacing w:after="240" w:line="240" w:lineRule="auto"/>
              <w:rPr>
                <w:rFonts w:ascii="Arial" w:eastAsia="Times New Roman" w:hAnsi="Arial" w:cs="Arial"/>
                <w:color w:val="888888"/>
                <w:sz w:val="21"/>
                <w:szCs w:val="21"/>
              </w:rPr>
            </w:pPr>
            <w:r w:rsidRPr="00766328">
              <w:rPr>
                <w:rFonts w:ascii="Arial" w:eastAsia="Times New Roman" w:hAnsi="Arial" w:cs="Arial"/>
                <w:color w:val="888888"/>
                <w:sz w:val="21"/>
                <w:szCs w:val="21"/>
              </w:rPr>
              <w:t>Element with attribute A starting with value V</w:t>
            </w:r>
          </w:p>
        </w:tc>
      </w:tr>
      <w:tr w:rsidR="00766328" w:rsidRPr="00766328" w14:paraId="0B5C0058" w14:textId="77777777" w:rsidTr="00766328">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14:paraId="745E21DE" w14:textId="77777777" w:rsidR="00766328" w:rsidRPr="00766328" w:rsidRDefault="00766328" w:rsidP="00766328">
            <w:pPr>
              <w:spacing w:after="240" w:line="240" w:lineRule="auto"/>
              <w:rPr>
                <w:rFonts w:ascii="Arial" w:eastAsia="Times New Roman" w:hAnsi="Arial" w:cs="Arial"/>
                <w:color w:val="888888"/>
                <w:sz w:val="21"/>
                <w:szCs w:val="21"/>
              </w:rPr>
            </w:pPr>
          </w:p>
        </w:tc>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14:paraId="5A46332A" w14:textId="77777777" w:rsidR="00766328" w:rsidRPr="00766328" w:rsidRDefault="00766328" w:rsidP="00766328">
            <w:pPr>
              <w:spacing w:after="240" w:line="240" w:lineRule="auto"/>
              <w:rPr>
                <w:rFonts w:ascii="Arial" w:eastAsia="Times New Roman" w:hAnsi="Arial" w:cs="Arial"/>
                <w:color w:val="888888"/>
                <w:sz w:val="21"/>
                <w:szCs w:val="21"/>
              </w:rPr>
            </w:pPr>
            <w:r w:rsidRPr="00766328">
              <w:rPr>
                <w:rFonts w:ascii="Arial" w:eastAsia="Times New Roman" w:hAnsi="Arial" w:cs="Arial"/>
                <w:color w:val="888888"/>
                <w:sz w:val="21"/>
                <w:szCs w:val="21"/>
              </w:rPr>
              <w:t>E[A$=’V’]</w:t>
            </w:r>
          </w:p>
        </w:tc>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14:paraId="5225B34A" w14:textId="77777777" w:rsidR="00766328" w:rsidRPr="00766328" w:rsidRDefault="00766328" w:rsidP="00766328">
            <w:pPr>
              <w:spacing w:after="240" w:line="240" w:lineRule="auto"/>
              <w:rPr>
                <w:rFonts w:ascii="Arial" w:eastAsia="Times New Roman" w:hAnsi="Arial" w:cs="Arial"/>
                <w:color w:val="888888"/>
                <w:sz w:val="21"/>
                <w:szCs w:val="21"/>
              </w:rPr>
            </w:pPr>
            <w:r w:rsidRPr="00766328">
              <w:rPr>
                <w:rFonts w:ascii="Arial" w:eastAsia="Times New Roman" w:hAnsi="Arial" w:cs="Arial"/>
                <w:color w:val="888888"/>
                <w:sz w:val="21"/>
                <w:szCs w:val="21"/>
              </w:rPr>
              <w:t>Element with attribute A ending with value V</w:t>
            </w:r>
          </w:p>
        </w:tc>
      </w:tr>
      <w:tr w:rsidR="00766328" w:rsidRPr="00766328" w14:paraId="0CF5BB2C" w14:textId="77777777" w:rsidTr="00766328">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14:paraId="6385D701" w14:textId="77777777" w:rsidR="00766328" w:rsidRPr="00766328" w:rsidRDefault="00766328" w:rsidP="00766328">
            <w:pPr>
              <w:spacing w:after="240" w:line="240" w:lineRule="auto"/>
              <w:rPr>
                <w:rFonts w:ascii="Arial" w:eastAsia="Times New Roman" w:hAnsi="Arial" w:cs="Arial"/>
                <w:color w:val="888888"/>
                <w:sz w:val="21"/>
                <w:szCs w:val="21"/>
              </w:rPr>
            </w:pPr>
          </w:p>
        </w:tc>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14:paraId="2096338E" w14:textId="77777777" w:rsidR="00766328" w:rsidRPr="00766328" w:rsidRDefault="00766328" w:rsidP="00766328">
            <w:pPr>
              <w:spacing w:after="240" w:line="240" w:lineRule="auto"/>
              <w:rPr>
                <w:rFonts w:ascii="Arial" w:eastAsia="Times New Roman" w:hAnsi="Arial" w:cs="Arial"/>
                <w:color w:val="888888"/>
                <w:sz w:val="21"/>
                <w:szCs w:val="21"/>
              </w:rPr>
            </w:pPr>
            <w:r w:rsidRPr="00766328">
              <w:rPr>
                <w:rFonts w:ascii="Arial" w:eastAsia="Times New Roman" w:hAnsi="Arial" w:cs="Arial"/>
                <w:color w:val="888888"/>
                <w:sz w:val="21"/>
                <w:szCs w:val="21"/>
              </w:rPr>
              <w:t>E1[A1=’V1’</w:t>
            </w:r>
            <w:proofErr w:type="gramStart"/>
            <w:r w:rsidRPr="00766328">
              <w:rPr>
                <w:rFonts w:ascii="Arial" w:eastAsia="Times New Roman" w:hAnsi="Arial" w:cs="Arial"/>
                <w:color w:val="888888"/>
                <w:sz w:val="21"/>
                <w:szCs w:val="21"/>
              </w:rPr>
              <w:t>] ,</w:t>
            </w:r>
            <w:proofErr w:type="gramEnd"/>
            <w:r w:rsidRPr="00766328">
              <w:rPr>
                <w:rFonts w:ascii="Arial" w:eastAsia="Times New Roman" w:hAnsi="Arial" w:cs="Arial"/>
                <w:color w:val="888888"/>
                <w:sz w:val="21"/>
                <w:szCs w:val="21"/>
              </w:rPr>
              <w:t xml:space="preserve"> E2[A2=’V2’]</w:t>
            </w:r>
          </w:p>
        </w:tc>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14:paraId="3D44A188" w14:textId="77777777" w:rsidR="00766328" w:rsidRPr="00766328" w:rsidRDefault="00766328" w:rsidP="00766328">
            <w:pPr>
              <w:spacing w:after="240" w:line="240" w:lineRule="auto"/>
              <w:rPr>
                <w:rFonts w:ascii="Arial" w:eastAsia="Times New Roman" w:hAnsi="Arial" w:cs="Arial"/>
                <w:color w:val="888888"/>
                <w:sz w:val="21"/>
                <w:szCs w:val="21"/>
              </w:rPr>
            </w:pPr>
            <w:r w:rsidRPr="00766328">
              <w:rPr>
                <w:rFonts w:ascii="Arial" w:eastAsia="Times New Roman" w:hAnsi="Arial" w:cs="Arial"/>
                <w:color w:val="888888"/>
                <w:sz w:val="21"/>
                <w:szCs w:val="21"/>
              </w:rPr>
              <w:t>Element with attribute A1 and value V1 or Element with attribute A2 and value V2</w:t>
            </w:r>
          </w:p>
        </w:tc>
      </w:tr>
      <w:tr w:rsidR="00766328" w:rsidRPr="00766328" w14:paraId="23F1E286" w14:textId="77777777" w:rsidTr="00766328">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14:paraId="4A1A3584" w14:textId="77777777" w:rsidR="00766328" w:rsidRPr="00766328" w:rsidRDefault="00766328" w:rsidP="00766328">
            <w:pPr>
              <w:spacing w:after="240" w:line="240" w:lineRule="auto"/>
              <w:rPr>
                <w:rFonts w:ascii="Arial" w:eastAsia="Times New Roman" w:hAnsi="Arial" w:cs="Arial"/>
                <w:color w:val="888888"/>
                <w:sz w:val="21"/>
                <w:szCs w:val="21"/>
              </w:rPr>
            </w:pPr>
          </w:p>
        </w:tc>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14:paraId="6A83DB12" w14:textId="77777777" w:rsidR="00766328" w:rsidRPr="00766328" w:rsidRDefault="00766328" w:rsidP="00766328">
            <w:pPr>
              <w:spacing w:after="240" w:line="240" w:lineRule="auto"/>
              <w:rPr>
                <w:rFonts w:ascii="Arial" w:eastAsia="Times New Roman" w:hAnsi="Arial" w:cs="Arial"/>
                <w:color w:val="888888"/>
                <w:sz w:val="21"/>
                <w:szCs w:val="21"/>
              </w:rPr>
            </w:pPr>
            <w:r w:rsidRPr="00766328">
              <w:rPr>
                <w:rFonts w:ascii="Arial" w:eastAsia="Times New Roman" w:hAnsi="Arial" w:cs="Arial"/>
                <w:color w:val="888888"/>
                <w:sz w:val="21"/>
                <w:szCs w:val="21"/>
              </w:rPr>
              <w:t>E[@A1=’V1’</w:t>
            </w:r>
            <w:proofErr w:type="gramStart"/>
            <w:r w:rsidRPr="00766328">
              <w:rPr>
                <w:rFonts w:ascii="Arial" w:eastAsia="Times New Roman" w:hAnsi="Arial" w:cs="Arial"/>
                <w:color w:val="888888"/>
                <w:sz w:val="21"/>
                <w:szCs w:val="21"/>
              </w:rPr>
              <w:t>] ,</w:t>
            </w:r>
            <w:proofErr w:type="gramEnd"/>
            <w:r w:rsidRPr="00766328">
              <w:rPr>
                <w:rFonts w:ascii="Arial" w:eastAsia="Times New Roman" w:hAnsi="Arial" w:cs="Arial"/>
                <w:color w:val="888888"/>
                <w:sz w:val="21"/>
                <w:szCs w:val="21"/>
              </w:rPr>
              <w:t xml:space="preserve"> E[@A2=’V2’ ]</w:t>
            </w:r>
          </w:p>
        </w:tc>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14:paraId="5F7844BD" w14:textId="77777777" w:rsidR="00766328" w:rsidRPr="00766328" w:rsidRDefault="00766328" w:rsidP="00766328">
            <w:pPr>
              <w:spacing w:after="240" w:line="240" w:lineRule="auto"/>
              <w:rPr>
                <w:rFonts w:ascii="Arial" w:eastAsia="Times New Roman" w:hAnsi="Arial" w:cs="Arial"/>
                <w:color w:val="888888"/>
                <w:sz w:val="21"/>
                <w:szCs w:val="21"/>
              </w:rPr>
            </w:pPr>
            <w:r w:rsidRPr="00766328">
              <w:rPr>
                <w:rFonts w:ascii="Arial" w:eastAsia="Times New Roman" w:hAnsi="Arial" w:cs="Arial"/>
                <w:color w:val="888888"/>
                <w:sz w:val="21"/>
                <w:szCs w:val="21"/>
              </w:rPr>
              <w:t>Element with attribute A1 and value V1 or attribute A2 and value V2</w:t>
            </w:r>
          </w:p>
        </w:tc>
      </w:tr>
      <w:tr w:rsidR="00766328" w:rsidRPr="00766328" w14:paraId="4D16CE29" w14:textId="77777777" w:rsidTr="00766328">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14:paraId="118BFCAF" w14:textId="77777777" w:rsidR="00766328" w:rsidRPr="00766328" w:rsidRDefault="00766328" w:rsidP="00766328">
            <w:pPr>
              <w:spacing w:after="240" w:line="240" w:lineRule="auto"/>
              <w:rPr>
                <w:rFonts w:ascii="Arial" w:eastAsia="Times New Roman" w:hAnsi="Arial" w:cs="Arial"/>
                <w:color w:val="888888"/>
                <w:sz w:val="21"/>
                <w:szCs w:val="21"/>
              </w:rPr>
            </w:pPr>
          </w:p>
        </w:tc>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14:paraId="42697C6C" w14:textId="77777777" w:rsidR="00766328" w:rsidRPr="00766328" w:rsidRDefault="00766328" w:rsidP="00766328">
            <w:pPr>
              <w:spacing w:after="240" w:line="240" w:lineRule="auto"/>
              <w:rPr>
                <w:rFonts w:ascii="Arial" w:eastAsia="Times New Roman" w:hAnsi="Arial" w:cs="Arial"/>
                <w:color w:val="888888"/>
                <w:sz w:val="21"/>
                <w:szCs w:val="21"/>
              </w:rPr>
            </w:pPr>
            <w:proofErr w:type="gramStart"/>
            <w:r w:rsidRPr="00766328">
              <w:rPr>
                <w:rFonts w:ascii="Arial" w:eastAsia="Times New Roman" w:hAnsi="Arial" w:cs="Arial"/>
                <w:color w:val="888888"/>
                <w:sz w:val="21"/>
                <w:szCs w:val="21"/>
              </w:rPr>
              <w:t>E:contains</w:t>
            </w:r>
            <w:proofErr w:type="gramEnd"/>
            <w:r w:rsidRPr="00766328">
              <w:rPr>
                <w:rFonts w:ascii="Arial" w:eastAsia="Times New Roman" w:hAnsi="Arial" w:cs="Arial"/>
                <w:color w:val="888888"/>
                <w:sz w:val="21"/>
                <w:szCs w:val="21"/>
              </w:rPr>
              <w:t>(’T’)</w:t>
            </w:r>
          </w:p>
        </w:tc>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14:paraId="63D71393" w14:textId="77777777" w:rsidR="00766328" w:rsidRPr="00766328" w:rsidRDefault="00766328" w:rsidP="00766328">
            <w:pPr>
              <w:spacing w:after="240" w:line="240" w:lineRule="auto"/>
              <w:rPr>
                <w:rFonts w:ascii="Arial" w:eastAsia="Times New Roman" w:hAnsi="Arial" w:cs="Arial"/>
                <w:color w:val="888888"/>
                <w:sz w:val="21"/>
                <w:szCs w:val="21"/>
              </w:rPr>
            </w:pPr>
            <w:r w:rsidRPr="00766328">
              <w:rPr>
                <w:rFonts w:ascii="Arial" w:eastAsia="Times New Roman" w:hAnsi="Arial" w:cs="Arial"/>
                <w:color w:val="888888"/>
                <w:sz w:val="21"/>
                <w:szCs w:val="21"/>
              </w:rPr>
              <w:t>Element with inner text T</w:t>
            </w:r>
          </w:p>
        </w:tc>
      </w:tr>
      <w:tr w:rsidR="00766328" w:rsidRPr="00766328" w14:paraId="3CE13177" w14:textId="77777777" w:rsidTr="00766328">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14:paraId="7EEFD9FA" w14:textId="77777777" w:rsidR="00766328" w:rsidRPr="00766328" w:rsidRDefault="00766328" w:rsidP="00766328">
            <w:pPr>
              <w:spacing w:after="240" w:line="240" w:lineRule="auto"/>
              <w:rPr>
                <w:rFonts w:ascii="Arial" w:eastAsia="Times New Roman" w:hAnsi="Arial" w:cs="Arial"/>
                <w:color w:val="888888"/>
                <w:sz w:val="21"/>
                <w:szCs w:val="21"/>
              </w:rPr>
            </w:pPr>
          </w:p>
        </w:tc>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14:paraId="528A38EA" w14:textId="77777777" w:rsidR="00766328" w:rsidRPr="00766328" w:rsidRDefault="00766328" w:rsidP="00766328">
            <w:pPr>
              <w:spacing w:after="240" w:line="240" w:lineRule="auto"/>
              <w:rPr>
                <w:rFonts w:ascii="Arial" w:eastAsia="Times New Roman" w:hAnsi="Arial" w:cs="Arial"/>
                <w:color w:val="888888"/>
                <w:sz w:val="21"/>
                <w:szCs w:val="21"/>
              </w:rPr>
            </w:pPr>
            <w:proofErr w:type="gramStart"/>
            <w:r w:rsidRPr="00766328">
              <w:rPr>
                <w:rFonts w:ascii="Arial" w:eastAsia="Times New Roman" w:hAnsi="Arial" w:cs="Arial"/>
                <w:color w:val="888888"/>
                <w:sz w:val="21"/>
                <w:szCs w:val="21"/>
              </w:rPr>
              <w:t>E:empty</w:t>
            </w:r>
            <w:proofErr w:type="gramEnd"/>
          </w:p>
        </w:tc>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14:paraId="1BB654D5" w14:textId="77777777" w:rsidR="00766328" w:rsidRPr="00766328" w:rsidRDefault="00766328" w:rsidP="00766328">
            <w:pPr>
              <w:spacing w:after="240" w:line="240" w:lineRule="auto"/>
              <w:rPr>
                <w:rFonts w:ascii="Arial" w:eastAsia="Times New Roman" w:hAnsi="Arial" w:cs="Arial"/>
                <w:color w:val="888888"/>
                <w:sz w:val="21"/>
                <w:szCs w:val="21"/>
              </w:rPr>
            </w:pPr>
            <w:r w:rsidRPr="00766328">
              <w:rPr>
                <w:rFonts w:ascii="Arial" w:eastAsia="Times New Roman" w:hAnsi="Arial" w:cs="Arial"/>
                <w:color w:val="888888"/>
                <w:sz w:val="21"/>
                <w:szCs w:val="21"/>
              </w:rPr>
              <w:t>Element with no child elements</w:t>
            </w:r>
          </w:p>
        </w:tc>
      </w:tr>
      <w:tr w:rsidR="00766328" w:rsidRPr="00766328" w14:paraId="468BED72" w14:textId="77777777" w:rsidTr="00766328">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14:paraId="26338404" w14:textId="77777777" w:rsidR="00766328" w:rsidRPr="00766328" w:rsidRDefault="00766328" w:rsidP="00766328">
            <w:pPr>
              <w:spacing w:after="240" w:line="240" w:lineRule="auto"/>
              <w:rPr>
                <w:rFonts w:ascii="Arial" w:eastAsia="Times New Roman" w:hAnsi="Arial" w:cs="Arial"/>
                <w:color w:val="888888"/>
                <w:sz w:val="21"/>
                <w:szCs w:val="21"/>
              </w:rPr>
            </w:pPr>
          </w:p>
        </w:tc>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14:paraId="215C4281" w14:textId="77777777" w:rsidR="00766328" w:rsidRPr="00766328" w:rsidRDefault="00766328" w:rsidP="00766328">
            <w:pPr>
              <w:spacing w:after="240" w:line="240" w:lineRule="auto"/>
              <w:rPr>
                <w:rFonts w:ascii="Arial" w:eastAsia="Times New Roman" w:hAnsi="Arial" w:cs="Arial"/>
                <w:color w:val="888888"/>
                <w:sz w:val="21"/>
                <w:szCs w:val="21"/>
              </w:rPr>
            </w:pPr>
            <w:r w:rsidRPr="00766328">
              <w:rPr>
                <w:rFonts w:ascii="Arial" w:eastAsia="Times New Roman" w:hAnsi="Arial" w:cs="Arial"/>
                <w:color w:val="888888"/>
                <w:sz w:val="21"/>
                <w:szCs w:val="21"/>
              </w:rPr>
              <w:t>E2~E1</w:t>
            </w:r>
          </w:p>
        </w:tc>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14:paraId="6B70196A" w14:textId="77777777" w:rsidR="00766328" w:rsidRPr="00766328" w:rsidRDefault="00766328" w:rsidP="00766328">
            <w:pPr>
              <w:spacing w:after="240" w:line="240" w:lineRule="auto"/>
              <w:rPr>
                <w:rFonts w:ascii="Arial" w:eastAsia="Times New Roman" w:hAnsi="Arial" w:cs="Arial"/>
                <w:color w:val="888888"/>
                <w:sz w:val="21"/>
                <w:szCs w:val="21"/>
              </w:rPr>
            </w:pPr>
            <w:r w:rsidRPr="00766328">
              <w:rPr>
                <w:rFonts w:ascii="Arial" w:eastAsia="Times New Roman" w:hAnsi="Arial" w:cs="Arial"/>
                <w:color w:val="888888"/>
                <w:sz w:val="21"/>
                <w:szCs w:val="21"/>
              </w:rPr>
              <w:t>Element following some sibling(s) of element</w:t>
            </w:r>
          </w:p>
        </w:tc>
      </w:tr>
      <w:tr w:rsidR="00766328" w:rsidRPr="00766328" w14:paraId="65892E99" w14:textId="77777777" w:rsidTr="00766328">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14:paraId="012104A9" w14:textId="77777777" w:rsidR="00766328" w:rsidRPr="00766328" w:rsidRDefault="00766328" w:rsidP="00766328">
            <w:pPr>
              <w:spacing w:after="240" w:line="240" w:lineRule="auto"/>
              <w:rPr>
                <w:rFonts w:ascii="Arial" w:eastAsia="Times New Roman" w:hAnsi="Arial" w:cs="Arial"/>
                <w:color w:val="888888"/>
                <w:sz w:val="21"/>
                <w:szCs w:val="21"/>
              </w:rPr>
            </w:pPr>
          </w:p>
        </w:tc>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14:paraId="6ABC7D7E" w14:textId="77777777" w:rsidR="00766328" w:rsidRPr="00766328" w:rsidRDefault="00766328" w:rsidP="00766328">
            <w:pPr>
              <w:spacing w:after="240" w:line="240" w:lineRule="auto"/>
              <w:rPr>
                <w:rFonts w:ascii="Arial" w:eastAsia="Times New Roman" w:hAnsi="Arial" w:cs="Arial"/>
                <w:color w:val="888888"/>
                <w:sz w:val="21"/>
                <w:szCs w:val="21"/>
              </w:rPr>
            </w:pPr>
            <w:r w:rsidRPr="00766328">
              <w:rPr>
                <w:rFonts w:ascii="Arial" w:eastAsia="Times New Roman" w:hAnsi="Arial" w:cs="Arial"/>
                <w:color w:val="888888"/>
                <w:sz w:val="21"/>
                <w:szCs w:val="21"/>
              </w:rPr>
              <w:t>E2 + E1</w:t>
            </w:r>
          </w:p>
        </w:tc>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14:paraId="5C272A28" w14:textId="77777777" w:rsidR="00766328" w:rsidRPr="00766328" w:rsidRDefault="00766328" w:rsidP="00766328">
            <w:pPr>
              <w:spacing w:after="240" w:line="240" w:lineRule="auto"/>
              <w:rPr>
                <w:rFonts w:ascii="Arial" w:eastAsia="Times New Roman" w:hAnsi="Arial" w:cs="Arial"/>
                <w:color w:val="888888"/>
                <w:sz w:val="21"/>
                <w:szCs w:val="21"/>
              </w:rPr>
            </w:pPr>
            <w:r w:rsidRPr="00766328">
              <w:rPr>
                <w:rFonts w:ascii="Arial" w:eastAsia="Times New Roman" w:hAnsi="Arial" w:cs="Arial"/>
                <w:color w:val="888888"/>
                <w:sz w:val="21"/>
                <w:szCs w:val="21"/>
              </w:rPr>
              <w:t>Element following immediately element of type</w:t>
            </w:r>
          </w:p>
        </w:tc>
      </w:tr>
      <w:tr w:rsidR="00766328" w:rsidRPr="00766328" w14:paraId="0FE234E3" w14:textId="77777777" w:rsidTr="00766328">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14:paraId="5ACD9D44" w14:textId="77777777" w:rsidR="00766328" w:rsidRPr="00766328" w:rsidRDefault="00766328" w:rsidP="00766328">
            <w:pPr>
              <w:spacing w:after="240" w:line="240" w:lineRule="auto"/>
              <w:rPr>
                <w:rFonts w:ascii="Arial" w:eastAsia="Times New Roman" w:hAnsi="Arial" w:cs="Arial"/>
                <w:color w:val="888888"/>
                <w:sz w:val="21"/>
                <w:szCs w:val="21"/>
              </w:rPr>
            </w:pPr>
          </w:p>
        </w:tc>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14:paraId="1D1712F2" w14:textId="77777777" w:rsidR="00766328" w:rsidRPr="00766328" w:rsidRDefault="00766328" w:rsidP="00766328">
            <w:pPr>
              <w:spacing w:after="240" w:line="240" w:lineRule="auto"/>
              <w:rPr>
                <w:rFonts w:ascii="Arial" w:eastAsia="Times New Roman" w:hAnsi="Arial" w:cs="Arial"/>
                <w:color w:val="888888"/>
                <w:sz w:val="21"/>
                <w:szCs w:val="21"/>
              </w:rPr>
            </w:pPr>
            <w:proofErr w:type="gramStart"/>
            <w:r w:rsidRPr="00766328">
              <w:rPr>
                <w:rFonts w:ascii="Arial" w:eastAsia="Times New Roman" w:hAnsi="Arial" w:cs="Arial"/>
                <w:color w:val="888888"/>
                <w:sz w:val="21"/>
                <w:szCs w:val="21"/>
              </w:rPr>
              <w:t>E:disabled</w:t>
            </w:r>
            <w:proofErr w:type="gramEnd"/>
          </w:p>
        </w:tc>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14:paraId="193E8E35" w14:textId="77777777" w:rsidR="00766328" w:rsidRPr="00766328" w:rsidRDefault="00766328" w:rsidP="00766328">
            <w:pPr>
              <w:spacing w:after="240" w:line="240" w:lineRule="auto"/>
              <w:rPr>
                <w:rFonts w:ascii="Arial" w:eastAsia="Times New Roman" w:hAnsi="Arial" w:cs="Arial"/>
                <w:color w:val="888888"/>
                <w:sz w:val="21"/>
                <w:szCs w:val="21"/>
              </w:rPr>
            </w:pPr>
            <w:r w:rsidRPr="00766328">
              <w:rPr>
                <w:rFonts w:ascii="Arial" w:eastAsia="Times New Roman" w:hAnsi="Arial" w:cs="Arial"/>
                <w:color w:val="888888"/>
                <w:sz w:val="21"/>
                <w:szCs w:val="21"/>
              </w:rPr>
              <w:t>Element that is disabled</w:t>
            </w:r>
          </w:p>
        </w:tc>
      </w:tr>
      <w:tr w:rsidR="00766328" w:rsidRPr="00766328" w14:paraId="5588BF74" w14:textId="77777777" w:rsidTr="00766328">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14:paraId="7413B3B1" w14:textId="77777777" w:rsidR="00766328" w:rsidRPr="00766328" w:rsidRDefault="00766328" w:rsidP="00766328">
            <w:pPr>
              <w:spacing w:after="240" w:line="240" w:lineRule="auto"/>
              <w:rPr>
                <w:rFonts w:ascii="Arial" w:eastAsia="Times New Roman" w:hAnsi="Arial" w:cs="Arial"/>
                <w:color w:val="888888"/>
                <w:sz w:val="21"/>
                <w:szCs w:val="21"/>
              </w:rPr>
            </w:pPr>
          </w:p>
        </w:tc>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14:paraId="32E1753A" w14:textId="77777777" w:rsidR="00766328" w:rsidRPr="00766328" w:rsidRDefault="00766328" w:rsidP="00766328">
            <w:pPr>
              <w:spacing w:after="240" w:line="240" w:lineRule="auto"/>
              <w:rPr>
                <w:rFonts w:ascii="Arial" w:eastAsia="Times New Roman" w:hAnsi="Arial" w:cs="Arial"/>
                <w:color w:val="888888"/>
                <w:sz w:val="21"/>
                <w:szCs w:val="21"/>
              </w:rPr>
            </w:pPr>
            <w:proofErr w:type="gramStart"/>
            <w:r w:rsidRPr="00766328">
              <w:rPr>
                <w:rFonts w:ascii="Arial" w:eastAsia="Times New Roman" w:hAnsi="Arial" w:cs="Arial"/>
                <w:color w:val="888888"/>
                <w:sz w:val="21"/>
                <w:szCs w:val="21"/>
              </w:rPr>
              <w:t>E:enabled</w:t>
            </w:r>
            <w:proofErr w:type="gramEnd"/>
          </w:p>
        </w:tc>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14:paraId="0E5B0984" w14:textId="77777777" w:rsidR="00766328" w:rsidRPr="00766328" w:rsidRDefault="00766328" w:rsidP="00766328">
            <w:pPr>
              <w:spacing w:after="240" w:line="240" w:lineRule="auto"/>
              <w:rPr>
                <w:rFonts w:ascii="Arial" w:eastAsia="Times New Roman" w:hAnsi="Arial" w:cs="Arial"/>
                <w:color w:val="888888"/>
                <w:sz w:val="21"/>
                <w:szCs w:val="21"/>
              </w:rPr>
            </w:pPr>
            <w:r w:rsidRPr="00766328">
              <w:rPr>
                <w:rFonts w:ascii="Arial" w:eastAsia="Times New Roman" w:hAnsi="Arial" w:cs="Arial"/>
                <w:color w:val="888888"/>
                <w:sz w:val="21"/>
                <w:szCs w:val="21"/>
              </w:rPr>
              <w:t>Element that is not disabled</w:t>
            </w:r>
          </w:p>
        </w:tc>
      </w:tr>
      <w:tr w:rsidR="00766328" w:rsidRPr="00766328" w14:paraId="38FABAB5" w14:textId="77777777" w:rsidTr="00766328">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14:paraId="7A25AF50" w14:textId="77777777" w:rsidR="00766328" w:rsidRPr="00766328" w:rsidRDefault="00766328" w:rsidP="00766328">
            <w:pPr>
              <w:spacing w:after="240" w:line="240" w:lineRule="auto"/>
              <w:rPr>
                <w:rFonts w:ascii="Arial" w:eastAsia="Times New Roman" w:hAnsi="Arial" w:cs="Arial"/>
                <w:color w:val="888888"/>
                <w:sz w:val="21"/>
                <w:szCs w:val="21"/>
              </w:rPr>
            </w:pPr>
          </w:p>
        </w:tc>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14:paraId="12C378AA" w14:textId="77777777" w:rsidR="00766328" w:rsidRPr="00766328" w:rsidRDefault="00766328" w:rsidP="00766328">
            <w:pPr>
              <w:spacing w:after="240" w:line="240" w:lineRule="auto"/>
              <w:rPr>
                <w:rFonts w:ascii="Arial" w:eastAsia="Times New Roman" w:hAnsi="Arial" w:cs="Arial"/>
                <w:color w:val="888888"/>
                <w:sz w:val="21"/>
                <w:szCs w:val="21"/>
              </w:rPr>
            </w:pPr>
            <w:proofErr w:type="gramStart"/>
            <w:r w:rsidRPr="00766328">
              <w:rPr>
                <w:rFonts w:ascii="Arial" w:eastAsia="Times New Roman" w:hAnsi="Arial" w:cs="Arial"/>
                <w:color w:val="888888"/>
                <w:sz w:val="21"/>
                <w:szCs w:val="21"/>
              </w:rPr>
              <w:t>E:checked</w:t>
            </w:r>
            <w:proofErr w:type="gramEnd"/>
          </w:p>
        </w:tc>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14:paraId="6FF8DB1C" w14:textId="77777777" w:rsidR="00766328" w:rsidRPr="00766328" w:rsidRDefault="00766328" w:rsidP="00766328">
            <w:pPr>
              <w:spacing w:after="240" w:line="240" w:lineRule="auto"/>
              <w:rPr>
                <w:rFonts w:ascii="Arial" w:eastAsia="Times New Roman" w:hAnsi="Arial" w:cs="Arial"/>
                <w:color w:val="888888"/>
                <w:sz w:val="21"/>
                <w:szCs w:val="21"/>
              </w:rPr>
            </w:pPr>
            <w:r w:rsidRPr="00766328">
              <w:rPr>
                <w:rFonts w:ascii="Arial" w:eastAsia="Times New Roman" w:hAnsi="Arial" w:cs="Arial"/>
                <w:color w:val="888888"/>
                <w:sz w:val="21"/>
                <w:szCs w:val="21"/>
              </w:rPr>
              <w:t>Checkbox or radio element(s) checked</w:t>
            </w:r>
          </w:p>
        </w:tc>
      </w:tr>
    </w:tbl>
    <w:p w14:paraId="05D97D36" w14:textId="77777777" w:rsidR="00766328" w:rsidRPr="00766328" w:rsidRDefault="00766328" w:rsidP="00766328">
      <w:pPr>
        <w:shd w:val="clear" w:color="auto" w:fill="E2F2CB"/>
        <w:spacing w:before="150" w:line="600" w:lineRule="atLeast"/>
        <w:outlineLvl w:val="1"/>
        <w:rPr>
          <w:rFonts w:ascii="Arial" w:eastAsia="Times New Roman" w:hAnsi="Arial" w:cs="Arial"/>
          <w:b/>
          <w:bCs/>
          <w:color w:val="4E4E4E"/>
          <w:sz w:val="36"/>
          <w:szCs w:val="36"/>
        </w:rPr>
      </w:pPr>
      <w:r w:rsidRPr="00766328">
        <w:rPr>
          <w:rFonts w:ascii="Arial" w:eastAsia="Times New Roman" w:hAnsi="Arial" w:cs="Arial"/>
          <w:b/>
          <w:bCs/>
          <w:color w:val="4E4E4E"/>
          <w:sz w:val="36"/>
          <w:szCs w:val="36"/>
        </w:rPr>
        <w:t>Glossary</w:t>
      </w:r>
    </w:p>
    <w:tbl>
      <w:tblPr>
        <w:tblW w:w="14550" w:type="dxa"/>
        <w:shd w:val="clear" w:color="auto" w:fill="FFFFFF"/>
        <w:tblCellMar>
          <w:top w:w="15" w:type="dxa"/>
          <w:left w:w="15" w:type="dxa"/>
          <w:bottom w:w="15" w:type="dxa"/>
          <w:right w:w="15" w:type="dxa"/>
        </w:tblCellMar>
        <w:tblLook w:val="04A0" w:firstRow="1" w:lastRow="0" w:firstColumn="1" w:lastColumn="0" w:noHBand="0" w:noVBand="1"/>
      </w:tblPr>
      <w:tblGrid>
        <w:gridCol w:w="1422"/>
        <w:gridCol w:w="13128"/>
      </w:tblGrid>
      <w:tr w:rsidR="00766328" w:rsidRPr="00766328" w14:paraId="1D878EA4" w14:textId="77777777" w:rsidTr="00766328">
        <w:tc>
          <w:tcPr>
            <w:tcW w:w="0" w:type="auto"/>
            <w:tcBorders>
              <w:top w:val="nil"/>
              <w:left w:val="nil"/>
              <w:bottom w:val="nil"/>
              <w:right w:val="nil"/>
            </w:tcBorders>
            <w:shd w:val="clear" w:color="auto" w:fill="F9F9F9"/>
            <w:tcMar>
              <w:top w:w="120" w:type="dxa"/>
              <w:left w:w="120" w:type="dxa"/>
              <w:bottom w:w="120" w:type="dxa"/>
              <w:right w:w="120" w:type="dxa"/>
            </w:tcMar>
            <w:hideMark/>
          </w:tcPr>
          <w:p w14:paraId="03A530BA" w14:textId="77777777" w:rsidR="00766328" w:rsidRPr="00766328" w:rsidRDefault="00766328" w:rsidP="00766328">
            <w:pPr>
              <w:spacing w:after="240" w:line="240" w:lineRule="auto"/>
              <w:rPr>
                <w:rFonts w:ascii="Arial" w:eastAsia="Times New Roman" w:hAnsi="Arial" w:cs="Arial"/>
                <w:color w:val="888888"/>
                <w:sz w:val="21"/>
                <w:szCs w:val="21"/>
              </w:rPr>
            </w:pPr>
            <w:r w:rsidRPr="00766328">
              <w:rPr>
                <w:rFonts w:ascii="Arial" w:eastAsia="Times New Roman" w:hAnsi="Arial" w:cs="Arial"/>
                <w:b/>
                <w:bCs/>
                <w:color w:val="4E4E4E"/>
                <w:sz w:val="21"/>
                <w:szCs w:val="21"/>
              </w:rPr>
              <w:t>CSS</w:t>
            </w:r>
          </w:p>
        </w:tc>
        <w:tc>
          <w:tcPr>
            <w:tcW w:w="0" w:type="auto"/>
            <w:tcBorders>
              <w:top w:val="nil"/>
              <w:left w:val="nil"/>
              <w:bottom w:val="nil"/>
              <w:right w:val="nil"/>
            </w:tcBorders>
            <w:shd w:val="clear" w:color="auto" w:fill="F9F9F9"/>
            <w:tcMar>
              <w:top w:w="120" w:type="dxa"/>
              <w:left w:w="120" w:type="dxa"/>
              <w:bottom w:w="120" w:type="dxa"/>
              <w:right w:w="120" w:type="dxa"/>
            </w:tcMar>
            <w:hideMark/>
          </w:tcPr>
          <w:p w14:paraId="734AF435" w14:textId="77777777" w:rsidR="00766328" w:rsidRPr="00766328" w:rsidRDefault="00766328" w:rsidP="00766328">
            <w:pPr>
              <w:spacing w:after="240" w:line="240" w:lineRule="auto"/>
              <w:rPr>
                <w:rFonts w:ascii="Arial" w:eastAsia="Times New Roman" w:hAnsi="Arial" w:cs="Arial"/>
                <w:color w:val="888888"/>
                <w:sz w:val="21"/>
                <w:szCs w:val="21"/>
              </w:rPr>
            </w:pPr>
            <w:r w:rsidRPr="00766328">
              <w:rPr>
                <w:rFonts w:ascii="Arial" w:eastAsia="Times New Roman" w:hAnsi="Arial" w:cs="Arial"/>
                <w:color w:val="888888"/>
                <w:sz w:val="21"/>
                <w:szCs w:val="21"/>
              </w:rPr>
              <w:t>Cascading Style Sheets. CSS describes how HTML elements are displayed.</w:t>
            </w:r>
          </w:p>
        </w:tc>
      </w:tr>
      <w:tr w:rsidR="00766328" w:rsidRPr="00766328" w14:paraId="55E50C95" w14:textId="77777777" w:rsidTr="00766328">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14:paraId="7477E6F1" w14:textId="77777777" w:rsidR="00766328" w:rsidRPr="00766328" w:rsidRDefault="00766328" w:rsidP="00766328">
            <w:pPr>
              <w:spacing w:after="240" w:line="240" w:lineRule="auto"/>
              <w:rPr>
                <w:rFonts w:ascii="Arial" w:eastAsia="Times New Roman" w:hAnsi="Arial" w:cs="Arial"/>
                <w:color w:val="888888"/>
                <w:sz w:val="21"/>
                <w:szCs w:val="21"/>
              </w:rPr>
            </w:pPr>
            <w:r w:rsidRPr="00766328">
              <w:rPr>
                <w:rFonts w:ascii="Arial" w:eastAsia="Times New Roman" w:hAnsi="Arial" w:cs="Arial"/>
                <w:b/>
                <w:bCs/>
                <w:color w:val="4E4E4E"/>
                <w:sz w:val="21"/>
                <w:szCs w:val="21"/>
              </w:rPr>
              <w:t>CSS Selector</w:t>
            </w:r>
          </w:p>
        </w:tc>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14:paraId="36E3A2B0" w14:textId="77777777" w:rsidR="00766328" w:rsidRPr="00766328" w:rsidRDefault="00766328" w:rsidP="00766328">
            <w:pPr>
              <w:spacing w:after="240" w:line="240" w:lineRule="auto"/>
              <w:rPr>
                <w:rFonts w:ascii="Arial" w:eastAsia="Times New Roman" w:hAnsi="Arial" w:cs="Arial"/>
                <w:color w:val="888888"/>
                <w:sz w:val="21"/>
                <w:szCs w:val="21"/>
              </w:rPr>
            </w:pPr>
            <w:r w:rsidRPr="00766328">
              <w:rPr>
                <w:rFonts w:ascii="Arial" w:eastAsia="Times New Roman" w:hAnsi="Arial" w:cs="Arial"/>
                <w:color w:val="888888"/>
                <w:sz w:val="21"/>
                <w:szCs w:val="21"/>
              </w:rPr>
              <w:t>A CSS Selector is a combination of an element selector and a value which </w:t>
            </w:r>
            <w:r w:rsidRPr="00766328">
              <w:rPr>
                <w:rFonts w:ascii="Arial" w:eastAsia="Times New Roman" w:hAnsi="Arial" w:cs="Arial"/>
                <w:b/>
                <w:bCs/>
                <w:color w:val="4E4E4E"/>
                <w:sz w:val="21"/>
                <w:szCs w:val="21"/>
              </w:rPr>
              <w:t>identifies the web element</w:t>
            </w:r>
            <w:r w:rsidRPr="00766328">
              <w:rPr>
                <w:rFonts w:ascii="Arial" w:eastAsia="Times New Roman" w:hAnsi="Arial" w:cs="Arial"/>
                <w:color w:val="888888"/>
                <w:sz w:val="21"/>
                <w:szCs w:val="21"/>
              </w:rPr>
              <w:t xml:space="preserve"> within a web page. They are string representations of HTML tags, attributes, </w:t>
            </w:r>
            <w:proofErr w:type="gramStart"/>
            <w:r w:rsidRPr="00766328">
              <w:rPr>
                <w:rFonts w:ascii="Arial" w:eastAsia="Times New Roman" w:hAnsi="Arial" w:cs="Arial"/>
                <w:color w:val="888888"/>
                <w:sz w:val="21"/>
                <w:szCs w:val="21"/>
              </w:rPr>
              <w:t>Id</w:t>
            </w:r>
            <w:proofErr w:type="gramEnd"/>
            <w:r w:rsidRPr="00766328">
              <w:rPr>
                <w:rFonts w:ascii="Arial" w:eastAsia="Times New Roman" w:hAnsi="Arial" w:cs="Arial"/>
                <w:color w:val="888888"/>
                <w:sz w:val="21"/>
                <w:szCs w:val="21"/>
              </w:rPr>
              <w:t xml:space="preserve"> and Class.</w:t>
            </w:r>
          </w:p>
        </w:tc>
      </w:tr>
      <w:tr w:rsidR="00766328" w:rsidRPr="00766328" w14:paraId="5F810305" w14:textId="77777777" w:rsidTr="00766328">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4F209761" w14:textId="77777777" w:rsidR="00766328" w:rsidRPr="00766328" w:rsidRDefault="00766328" w:rsidP="00766328">
            <w:pPr>
              <w:spacing w:after="240" w:line="240" w:lineRule="auto"/>
              <w:rPr>
                <w:rFonts w:ascii="Arial" w:eastAsia="Times New Roman" w:hAnsi="Arial" w:cs="Arial"/>
                <w:color w:val="888888"/>
                <w:sz w:val="21"/>
                <w:szCs w:val="21"/>
              </w:rPr>
            </w:pPr>
            <w:r w:rsidRPr="00766328">
              <w:rPr>
                <w:rFonts w:ascii="Arial" w:eastAsia="Times New Roman" w:hAnsi="Arial" w:cs="Arial"/>
                <w:b/>
                <w:bCs/>
                <w:color w:val="4E4E4E"/>
                <w:sz w:val="21"/>
                <w:szCs w:val="21"/>
              </w:rPr>
              <w:t>DOM</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305C499E" w14:textId="77777777" w:rsidR="00766328" w:rsidRPr="00766328" w:rsidRDefault="00766328" w:rsidP="00766328">
            <w:pPr>
              <w:spacing w:after="240" w:line="240" w:lineRule="auto"/>
              <w:rPr>
                <w:rFonts w:ascii="Arial" w:eastAsia="Times New Roman" w:hAnsi="Arial" w:cs="Arial"/>
                <w:color w:val="888888"/>
                <w:sz w:val="21"/>
                <w:szCs w:val="21"/>
              </w:rPr>
            </w:pPr>
            <w:r w:rsidRPr="00766328">
              <w:rPr>
                <w:rFonts w:ascii="Arial" w:eastAsia="Times New Roman" w:hAnsi="Arial" w:cs="Arial"/>
                <w:color w:val="888888"/>
                <w:sz w:val="21"/>
                <w:szCs w:val="21"/>
              </w:rPr>
              <w:t>Document Object Model.</w:t>
            </w:r>
          </w:p>
        </w:tc>
      </w:tr>
      <w:tr w:rsidR="00766328" w:rsidRPr="00766328" w14:paraId="61DE9800" w14:textId="77777777" w:rsidTr="00766328">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14:paraId="735DC1BC" w14:textId="77777777" w:rsidR="00766328" w:rsidRPr="00766328" w:rsidRDefault="00766328" w:rsidP="00766328">
            <w:pPr>
              <w:spacing w:after="240" w:line="240" w:lineRule="auto"/>
              <w:rPr>
                <w:rFonts w:ascii="Arial" w:eastAsia="Times New Roman" w:hAnsi="Arial" w:cs="Arial"/>
                <w:color w:val="888888"/>
                <w:sz w:val="21"/>
                <w:szCs w:val="21"/>
              </w:rPr>
            </w:pPr>
            <w:r w:rsidRPr="00766328">
              <w:rPr>
                <w:rFonts w:ascii="Arial" w:eastAsia="Times New Roman" w:hAnsi="Arial" w:cs="Arial"/>
                <w:b/>
                <w:bCs/>
                <w:color w:val="4E4E4E"/>
                <w:sz w:val="21"/>
                <w:szCs w:val="21"/>
              </w:rPr>
              <w:t>Attribute</w:t>
            </w:r>
          </w:p>
        </w:tc>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14:paraId="6EDE5137" w14:textId="77777777" w:rsidR="00766328" w:rsidRPr="00766328" w:rsidRDefault="00766328" w:rsidP="00766328">
            <w:pPr>
              <w:spacing w:after="240" w:line="240" w:lineRule="auto"/>
              <w:rPr>
                <w:rFonts w:ascii="Arial" w:eastAsia="Times New Roman" w:hAnsi="Arial" w:cs="Arial"/>
                <w:color w:val="888888"/>
                <w:sz w:val="21"/>
                <w:szCs w:val="21"/>
              </w:rPr>
            </w:pPr>
            <w:r w:rsidRPr="00766328">
              <w:rPr>
                <w:rFonts w:ascii="Arial" w:eastAsia="Times New Roman" w:hAnsi="Arial" w:cs="Arial"/>
                <w:color w:val="888888"/>
                <w:sz w:val="21"/>
                <w:szCs w:val="21"/>
              </w:rPr>
              <w:t xml:space="preserve">All HTML elements can have attributes. Attributes provide additional information about an element. Attributes usually come in name/value pairs </w:t>
            </w:r>
            <w:proofErr w:type="gramStart"/>
            <w:r w:rsidRPr="00766328">
              <w:rPr>
                <w:rFonts w:ascii="Arial" w:eastAsia="Times New Roman" w:hAnsi="Arial" w:cs="Arial"/>
                <w:color w:val="888888"/>
                <w:sz w:val="21"/>
                <w:szCs w:val="21"/>
              </w:rPr>
              <w:t>like:</w:t>
            </w:r>
            <w:proofErr w:type="gramEnd"/>
            <w:r w:rsidRPr="00766328">
              <w:rPr>
                <w:rFonts w:ascii="Arial" w:eastAsia="Times New Roman" w:hAnsi="Arial" w:cs="Arial"/>
                <w:color w:val="888888"/>
                <w:sz w:val="21"/>
                <w:szCs w:val="21"/>
              </w:rPr>
              <w:t xml:space="preserve"> name="value"</w:t>
            </w:r>
          </w:p>
        </w:tc>
      </w:tr>
    </w:tbl>
    <w:p w14:paraId="2ABA6655" w14:textId="7EB53FE2" w:rsidR="008E2717" w:rsidRDefault="00000000">
      <w:pPr>
        <w:rPr>
          <w:rStyle w:val="Hyperlink"/>
        </w:rPr>
      </w:pPr>
      <w:hyperlink r:id="rId31" w:history="1">
        <w:r w:rsidR="005E661A" w:rsidRPr="007742B0">
          <w:rPr>
            <w:rStyle w:val="Hyperlink"/>
          </w:rPr>
          <w:t>http://pragmatictestlabs.com/2021/01/05/mastering-css-for-selenium-test-automation-2/</w:t>
        </w:r>
      </w:hyperlink>
    </w:p>
    <w:p w14:paraId="66215CB5" w14:textId="77777777" w:rsidR="00253ED8" w:rsidRDefault="00253ED8">
      <w:pPr>
        <w:rPr>
          <w:rStyle w:val="Hyperlink"/>
        </w:rPr>
      </w:pPr>
    </w:p>
    <w:p w14:paraId="60E0FA2B" w14:textId="2970246B" w:rsidR="00253ED8" w:rsidRDefault="00253ED8">
      <w:r>
        <w:rPr>
          <w:rFonts w:ascii="Consolas" w:hAnsi="Consolas"/>
          <w:color w:val="9C1D3D"/>
          <w:shd w:val="clear" w:color="auto" w:fill="F7F7F7"/>
        </w:rPr>
        <w:t>http://demo.guru99.com/test/facebook.html</w:t>
      </w:r>
    </w:p>
    <w:p w14:paraId="186C0139" w14:textId="0A60BED6" w:rsidR="005E661A" w:rsidRDefault="005E661A"/>
    <w:tbl>
      <w:tblPr>
        <w:tblW w:w="12346" w:type="dxa"/>
        <w:shd w:val="clear" w:color="auto" w:fill="FFFFFF"/>
        <w:tblCellMar>
          <w:top w:w="15" w:type="dxa"/>
          <w:left w:w="15" w:type="dxa"/>
          <w:bottom w:w="15" w:type="dxa"/>
          <w:right w:w="15" w:type="dxa"/>
        </w:tblCellMar>
        <w:tblLook w:val="04A0" w:firstRow="1" w:lastRow="0" w:firstColumn="1" w:lastColumn="0" w:noHBand="0" w:noVBand="1"/>
      </w:tblPr>
      <w:tblGrid>
        <w:gridCol w:w="3192"/>
        <w:gridCol w:w="4835"/>
        <w:gridCol w:w="4319"/>
      </w:tblGrid>
      <w:tr w:rsidR="00E94992" w:rsidRPr="005E661A" w14:paraId="7043E0E9" w14:textId="77777777" w:rsidTr="006E70D0">
        <w:tc>
          <w:tcPr>
            <w:tcW w:w="1293" w:type="pct"/>
            <w:tcBorders>
              <w:top w:val="single" w:sz="6" w:space="0" w:color="EEEEEE"/>
              <w:left w:val="nil"/>
              <w:bottom w:val="nil"/>
              <w:right w:val="nil"/>
            </w:tcBorders>
            <w:shd w:val="clear" w:color="auto" w:fill="FFFFFF"/>
          </w:tcPr>
          <w:p w14:paraId="4D041B08" w14:textId="1D3E13F0" w:rsidR="00E94992" w:rsidRPr="00810F5F" w:rsidRDefault="00810F5F" w:rsidP="005E661A">
            <w:pPr>
              <w:spacing w:after="0" w:line="240" w:lineRule="auto"/>
              <w:jc w:val="center"/>
              <w:rPr>
                <w:rFonts w:ascii="Source Sans Pro" w:eastAsia="Times New Roman" w:hAnsi="Source Sans Pro" w:cs="Times New Roman"/>
                <w:b/>
                <w:bCs/>
                <w:color w:val="222222"/>
                <w:sz w:val="27"/>
                <w:szCs w:val="27"/>
              </w:rPr>
            </w:pPr>
            <w:r>
              <w:rPr>
                <w:rFonts w:ascii="Source Sans Pro" w:eastAsia="Times New Roman" w:hAnsi="Source Sans Pro" w:cs="Times New Roman"/>
                <w:b/>
                <w:bCs/>
                <w:color w:val="222222"/>
                <w:sz w:val="27"/>
                <w:szCs w:val="27"/>
              </w:rPr>
              <w:t xml:space="preserve">CSS </w:t>
            </w:r>
            <w:r w:rsidR="00E94992" w:rsidRPr="00810F5F">
              <w:rPr>
                <w:rFonts w:ascii="Source Sans Pro" w:eastAsia="Times New Roman" w:hAnsi="Source Sans Pro" w:cs="Times New Roman"/>
                <w:b/>
                <w:bCs/>
                <w:color w:val="222222"/>
                <w:sz w:val="27"/>
                <w:szCs w:val="27"/>
              </w:rPr>
              <w:t>Method</w:t>
            </w:r>
          </w:p>
        </w:tc>
        <w:tc>
          <w:tcPr>
            <w:tcW w:w="1958" w:type="pct"/>
            <w:tcBorders>
              <w:top w:val="single" w:sz="6" w:space="0" w:color="EEEEEE"/>
              <w:left w:val="nil"/>
              <w:bottom w:val="nil"/>
              <w:right w:val="nil"/>
            </w:tcBorders>
            <w:shd w:val="clear" w:color="auto" w:fill="FFFFFF"/>
          </w:tcPr>
          <w:p w14:paraId="318DF1A0" w14:textId="05C76F6B" w:rsidR="00E94992" w:rsidRPr="00810F5F" w:rsidRDefault="00DA2C5B" w:rsidP="005E661A">
            <w:pPr>
              <w:spacing w:after="0" w:line="240" w:lineRule="auto"/>
              <w:jc w:val="center"/>
              <w:rPr>
                <w:rFonts w:ascii="Source Sans Pro" w:eastAsia="Times New Roman" w:hAnsi="Source Sans Pro" w:cs="Times New Roman"/>
                <w:b/>
                <w:bCs/>
                <w:color w:val="222222"/>
                <w:sz w:val="27"/>
                <w:szCs w:val="27"/>
              </w:rPr>
            </w:pPr>
            <w:r>
              <w:rPr>
                <w:rFonts w:ascii="Source Sans Pro" w:eastAsia="Times New Roman" w:hAnsi="Source Sans Pro" w:cs="Times New Roman"/>
                <w:b/>
                <w:bCs/>
                <w:color w:val="222222"/>
                <w:sz w:val="27"/>
                <w:szCs w:val="27"/>
              </w:rPr>
              <w:t xml:space="preserve"> CSS </w:t>
            </w:r>
            <w:r w:rsidR="00E94992" w:rsidRPr="00810F5F">
              <w:rPr>
                <w:rFonts w:ascii="Source Sans Pro" w:eastAsia="Times New Roman" w:hAnsi="Source Sans Pro" w:cs="Times New Roman"/>
                <w:b/>
                <w:bCs/>
                <w:color w:val="222222"/>
                <w:sz w:val="27"/>
                <w:szCs w:val="27"/>
              </w:rPr>
              <w:t>Syntax</w:t>
            </w:r>
          </w:p>
        </w:tc>
        <w:tc>
          <w:tcPr>
            <w:tcW w:w="1749" w:type="pct"/>
            <w:tcBorders>
              <w:top w:val="single" w:sz="6" w:space="0" w:color="EEEEEE"/>
              <w:left w:val="nil"/>
              <w:bottom w:val="nil"/>
              <w:right w:val="nil"/>
            </w:tcBorders>
            <w:shd w:val="clear" w:color="auto" w:fill="FFFFFF"/>
          </w:tcPr>
          <w:p w14:paraId="2D7B5A4C" w14:textId="67F2D045" w:rsidR="00E94992" w:rsidRPr="00810F5F" w:rsidRDefault="00E94992" w:rsidP="005E661A">
            <w:pPr>
              <w:spacing w:after="0" w:line="240" w:lineRule="auto"/>
              <w:jc w:val="center"/>
              <w:rPr>
                <w:rFonts w:ascii="Source Sans Pro" w:eastAsia="Times New Roman" w:hAnsi="Source Sans Pro" w:cs="Times New Roman"/>
                <w:b/>
                <w:bCs/>
                <w:color w:val="222222"/>
                <w:sz w:val="27"/>
                <w:szCs w:val="27"/>
              </w:rPr>
            </w:pPr>
            <w:r w:rsidRPr="00810F5F">
              <w:rPr>
                <w:rFonts w:ascii="Source Sans Pro" w:eastAsia="Times New Roman" w:hAnsi="Source Sans Pro" w:cs="Times New Roman"/>
                <w:b/>
                <w:bCs/>
                <w:color w:val="222222"/>
                <w:sz w:val="27"/>
                <w:szCs w:val="27"/>
              </w:rPr>
              <w:t>Example</w:t>
            </w:r>
          </w:p>
        </w:tc>
      </w:tr>
      <w:tr w:rsidR="005E661A" w:rsidRPr="005E661A" w14:paraId="723C1B88" w14:textId="77777777" w:rsidTr="006E70D0">
        <w:tc>
          <w:tcPr>
            <w:tcW w:w="1293" w:type="pct"/>
            <w:tcBorders>
              <w:top w:val="single" w:sz="6" w:space="0" w:color="EEEEEE"/>
              <w:left w:val="nil"/>
              <w:bottom w:val="nil"/>
              <w:right w:val="nil"/>
            </w:tcBorders>
            <w:shd w:val="clear" w:color="auto" w:fill="FFFFFF"/>
            <w:hideMark/>
          </w:tcPr>
          <w:p w14:paraId="7AA12EEF" w14:textId="77777777" w:rsidR="005E661A" w:rsidRPr="005E661A" w:rsidRDefault="005E661A" w:rsidP="005E661A">
            <w:pPr>
              <w:spacing w:after="0" w:line="240" w:lineRule="auto"/>
              <w:jc w:val="center"/>
              <w:rPr>
                <w:rFonts w:ascii="Source Sans Pro" w:eastAsia="Times New Roman" w:hAnsi="Source Sans Pro" w:cs="Times New Roman"/>
                <w:color w:val="222222"/>
                <w:sz w:val="27"/>
                <w:szCs w:val="27"/>
              </w:rPr>
            </w:pPr>
            <w:r w:rsidRPr="005E661A">
              <w:rPr>
                <w:rFonts w:ascii="Source Sans Pro" w:eastAsia="Times New Roman" w:hAnsi="Source Sans Pro" w:cs="Times New Roman"/>
                <w:color w:val="222222"/>
                <w:sz w:val="27"/>
                <w:szCs w:val="27"/>
              </w:rPr>
              <w:t>Tag and ID</w:t>
            </w:r>
          </w:p>
        </w:tc>
        <w:tc>
          <w:tcPr>
            <w:tcW w:w="1958" w:type="pct"/>
            <w:tcBorders>
              <w:top w:val="single" w:sz="6" w:space="0" w:color="EEEEEE"/>
              <w:left w:val="nil"/>
              <w:bottom w:val="nil"/>
              <w:right w:val="nil"/>
            </w:tcBorders>
            <w:shd w:val="clear" w:color="auto" w:fill="FFFFFF"/>
            <w:hideMark/>
          </w:tcPr>
          <w:p w14:paraId="1492860E" w14:textId="461B544C" w:rsidR="005E661A" w:rsidRPr="005E661A" w:rsidRDefault="005E661A" w:rsidP="005E661A">
            <w:pPr>
              <w:spacing w:after="0" w:line="240" w:lineRule="auto"/>
              <w:jc w:val="center"/>
              <w:rPr>
                <w:rFonts w:ascii="Source Sans Pro" w:eastAsia="Times New Roman" w:hAnsi="Source Sans Pro" w:cs="Times New Roman"/>
                <w:color w:val="222222"/>
                <w:sz w:val="27"/>
                <w:szCs w:val="27"/>
              </w:rPr>
            </w:pPr>
            <w:proofErr w:type="spellStart"/>
            <w:r w:rsidRPr="005E661A">
              <w:rPr>
                <w:rFonts w:ascii="Source Sans Pro" w:eastAsia="Times New Roman" w:hAnsi="Source Sans Pro" w:cs="Times New Roman"/>
                <w:i/>
                <w:iCs/>
                <w:color w:val="222222"/>
                <w:sz w:val="27"/>
                <w:szCs w:val="27"/>
              </w:rPr>
              <w:t>tag</w:t>
            </w:r>
            <w:r w:rsidRPr="005E661A">
              <w:rPr>
                <w:rFonts w:ascii="Source Sans Pro" w:eastAsia="Times New Roman" w:hAnsi="Source Sans Pro" w:cs="Times New Roman"/>
                <w:color w:val="222222"/>
                <w:sz w:val="27"/>
                <w:szCs w:val="27"/>
              </w:rPr>
              <w:t>#</w:t>
            </w:r>
            <w:r w:rsidRPr="005E661A">
              <w:rPr>
                <w:rFonts w:ascii="Source Sans Pro" w:eastAsia="Times New Roman" w:hAnsi="Source Sans Pro" w:cs="Times New Roman"/>
                <w:i/>
                <w:iCs/>
                <w:color w:val="222222"/>
                <w:sz w:val="27"/>
                <w:szCs w:val="27"/>
              </w:rPr>
              <w:t>id</w:t>
            </w:r>
            <w:proofErr w:type="spellEnd"/>
          </w:p>
        </w:tc>
        <w:tc>
          <w:tcPr>
            <w:tcW w:w="1749" w:type="pct"/>
            <w:tcBorders>
              <w:top w:val="single" w:sz="6" w:space="0" w:color="EEEEEE"/>
              <w:left w:val="nil"/>
              <w:bottom w:val="nil"/>
              <w:right w:val="nil"/>
            </w:tcBorders>
            <w:shd w:val="clear" w:color="auto" w:fill="FFFFFF"/>
            <w:hideMark/>
          </w:tcPr>
          <w:p w14:paraId="542D8B0C" w14:textId="2DDBE169" w:rsidR="005E661A" w:rsidRPr="005E661A" w:rsidRDefault="005E661A" w:rsidP="005E661A">
            <w:pPr>
              <w:spacing w:after="0" w:line="240" w:lineRule="auto"/>
              <w:jc w:val="center"/>
              <w:rPr>
                <w:rFonts w:ascii="Source Sans Pro" w:eastAsia="Times New Roman" w:hAnsi="Source Sans Pro" w:cs="Times New Roman"/>
                <w:color w:val="222222"/>
                <w:sz w:val="27"/>
                <w:szCs w:val="27"/>
              </w:rPr>
            </w:pPr>
            <w:proofErr w:type="spellStart"/>
            <w:r w:rsidRPr="005E661A">
              <w:rPr>
                <w:rFonts w:ascii="Source Sans Pro" w:eastAsia="Times New Roman" w:hAnsi="Source Sans Pro" w:cs="Times New Roman"/>
                <w:color w:val="222222"/>
                <w:sz w:val="27"/>
                <w:szCs w:val="27"/>
              </w:rPr>
              <w:t>input#email</w:t>
            </w:r>
            <w:proofErr w:type="spellEnd"/>
          </w:p>
        </w:tc>
      </w:tr>
      <w:tr w:rsidR="005E661A" w:rsidRPr="005E661A" w14:paraId="358015A0" w14:textId="77777777" w:rsidTr="006E70D0">
        <w:tc>
          <w:tcPr>
            <w:tcW w:w="1293" w:type="pct"/>
            <w:tcBorders>
              <w:top w:val="single" w:sz="6" w:space="0" w:color="EEEEEE"/>
              <w:left w:val="nil"/>
              <w:bottom w:val="nil"/>
              <w:right w:val="nil"/>
            </w:tcBorders>
            <w:shd w:val="clear" w:color="auto" w:fill="F9F9F9"/>
            <w:hideMark/>
          </w:tcPr>
          <w:p w14:paraId="06F917E3" w14:textId="77777777" w:rsidR="005E661A" w:rsidRPr="005E661A" w:rsidRDefault="005E661A" w:rsidP="005E661A">
            <w:pPr>
              <w:spacing w:after="0" w:line="240" w:lineRule="auto"/>
              <w:jc w:val="center"/>
              <w:rPr>
                <w:rFonts w:ascii="Source Sans Pro" w:eastAsia="Times New Roman" w:hAnsi="Source Sans Pro" w:cs="Times New Roman"/>
                <w:color w:val="222222"/>
                <w:sz w:val="27"/>
                <w:szCs w:val="27"/>
              </w:rPr>
            </w:pPr>
            <w:r w:rsidRPr="005E661A">
              <w:rPr>
                <w:rFonts w:ascii="Source Sans Pro" w:eastAsia="Times New Roman" w:hAnsi="Source Sans Pro" w:cs="Times New Roman"/>
                <w:color w:val="222222"/>
                <w:sz w:val="27"/>
                <w:szCs w:val="27"/>
              </w:rPr>
              <w:t>Tag and Class</w:t>
            </w:r>
          </w:p>
        </w:tc>
        <w:tc>
          <w:tcPr>
            <w:tcW w:w="1958" w:type="pct"/>
            <w:tcBorders>
              <w:top w:val="single" w:sz="6" w:space="0" w:color="EEEEEE"/>
              <w:left w:val="nil"/>
              <w:bottom w:val="nil"/>
              <w:right w:val="nil"/>
            </w:tcBorders>
            <w:shd w:val="clear" w:color="auto" w:fill="F9F9F9"/>
            <w:hideMark/>
          </w:tcPr>
          <w:p w14:paraId="1D160D19" w14:textId="7D8289E3" w:rsidR="005E661A" w:rsidRPr="005E661A" w:rsidRDefault="005E661A" w:rsidP="005E661A">
            <w:pPr>
              <w:spacing w:after="0" w:line="240" w:lineRule="auto"/>
              <w:jc w:val="center"/>
              <w:rPr>
                <w:rFonts w:ascii="Source Sans Pro" w:eastAsia="Times New Roman" w:hAnsi="Source Sans Pro" w:cs="Times New Roman"/>
                <w:color w:val="222222"/>
                <w:sz w:val="27"/>
                <w:szCs w:val="27"/>
              </w:rPr>
            </w:pPr>
            <w:proofErr w:type="spellStart"/>
            <w:r w:rsidRPr="005E661A">
              <w:rPr>
                <w:rFonts w:ascii="Source Sans Pro" w:eastAsia="Times New Roman" w:hAnsi="Source Sans Pro" w:cs="Times New Roman"/>
                <w:i/>
                <w:iCs/>
                <w:color w:val="222222"/>
                <w:sz w:val="27"/>
                <w:szCs w:val="27"/>
              </w:rPr>
              <w:t>tag</w:t>
            </w:r>
            <w:r w:rsidRPr="005E661A">
              <w:rPr>
                <w:rFonts w:ascii="Source Sans Pro" w:eastAsia="Times New Roman" w:hAnsi="Source Sans Pro" w:cs="Times New Roman"/>
                <w:color w:val="222222"/>
                <w:sz w:val="27"/>
                <w:szCs w:val="27"/>
              </w:rPr>
              <w:t>.</w:t>
            </w:r>
            <w:r w:rsidRPr="005E661A">
              <w:rPr>
                <w:rFonts w:ascii="Source Sans Pro" w:eastAsia="Times New Roman" w:hAnsi="Source Sans Pro" w:cs="Times New Roman"/>
                <w:i/>
                <w:iCs/>
                <w:color w:val="222222"/>
                <w:sz w:val="27"/>
                <w:szCs w:val="27"/>
              </w:rPr>
              <w:t>class</w:t>
            </w:r>
            <w:proofErr w:type="spellEnd"/>
          </w:p>
        </w:tc>
        <w:tc>
          <w:tcPr>
            <w:tcW w:w="1749" w:type="pct"/>
            <w:tcBorders>
              <w:top w:val="single" w:sz="6" w:space="0" w:color="EEEEEE"/>
              <w:left w:val="nil"/>
              <w:bottom w:val="nil"/>
              <w:right w:val="nil"/>
            </w:tcBorders>
            <w:shd w:val="clear" w:color="auto" w:fill="F9F9F9"/>
            <w:hideMark/>
          </w:tcPr>
          <w:p w14:paraId="7201434F" w14:textId="52D15E19" w:rsidR="005E661A" w:rsidRPr="005E661A" w:rsidRDefault="005E661A" w:rsidP="005E661A">
            <w:pPr>
              <w:spacing w:after="0" w:line="240" w:lineRule="auto"/>
              <w:jc w:val="center"/>
              <w:rPr>
                <w:rFonts w:ascii="Source Sans Pro" w:eastAsia="Times New Roman" w:hAnsi="Source Sans Pro" w:cs="Times New Roman"/>
                <w:color w:val="222222"/>
                <w:sz w:val="27"/>
                <w:szCs w:val="27"/>
              </w:rPr>
            </w:pPr>
            <w:proofErr w:type="spellStart"/>
            <w:proofErr w:type="gramStart"/>
            <w:r w:rsidRPr="005E661A">
              <w:rPr>
                <w:rFonts w:ascii="Source Sans Pro" w:eastAsia="Times New Roman" w:hAnsi="Source Sans Pro" w:cs="Times New Roman"/>
                <w:color w:val="222222"/>
                <w:sz w:val="27"/>
                <w:szCs w:val="27"/>
              </w:rPr>
              <w:t>input.inputtext</w:t>
            </w:r>
            <w:proofErr w:type="spellEnd"/>
            <w:proofErr w:type="gramEnd"/>
          </w:p>
        </w:tc>
      </w:tr>
      <w:tr w:rsidR="005E661A" w:rsidRPr="005E661A" w14:paraId="588D75EF" w14:textId="77777777" w:rsidTr="006E70D0">
        <w:tc>
          <w:tcPr>
            <w:tcW w:w="1293" w:type="pct"/>
            <w:tcBorders>
              <w:top w:val="single" w:sz="6" w:space="0" w:color="EEEEEE"/>
              <w:left w:val="nil"/>
              <w:bottom w:val="nil"/>
              <w:right w:val="nil"/>
            </w:tcBorders>
            <w:shd w:val="clear" w:color="auto" w:fill="FFFFFF"/>
            <w:hideMark/>
          </w:tcPr>
          <w:p w14:paraId="0DCA7292" w14:textId="77777777" w:rsidR="005E661A" w:rsidRPr="005E661A" w:rsidRDefault="005E661A" w:rsidP="005E661A">
            <w:pPr>
              <w:spacing w:after="0" w:line="240" w:lineRule="auto"/>
              <w:jc w:val="center"/>
              <w:rPr>
                <w:rFonts w:ascii="Source Sans Pro" w:eastAsia="Times New Roman" w:hAnsi="Source Sans Pro" w:cs="Times New Roman"/>
                <w:color w:val="222222"/>
                <w:sz w:val="27"/>
                <w:szCs w:val="27"/>
              </w:rPr>
            </w:pPr>
            <w:r w:rsidRPr="005E661A">
              <w:rPr>
                <w:rFonts w:ascii="Source Sans Pro" w:eastAsia="Times New Roman" w:hAnsi="Source Sans Pro" w:cs="Times New Roman"/>
                <w:color w:val="222222"/>
                <w:sz w:val="27"/>
                <w:szCs w:val="27"/>
              </w:rPr>
              <w:t>Tag and Attribute</w:t>
            </w:r>
          </w:p>
        </w:tc>
        <w:tc>
          <w:tcPr>
            <w:tcW w:w="1958" w:type="pct"/>
            <w:tcBorders>
              <w:top w:val="single" w:sz="6" w:space="0" w:color="EEEEEE"/>
              <w:left w:val="nil"/>
              <w:bottom w:val="nil"/>
              <w:right w:val="nil"/>
            </w:tcBorders>
            <w:shd w:val="clear" w:color="auto" w:fill="FFFFFF"/>
            <w:hideMark/>
          </w:tcPr>
          <w:p w14:paraId="2A99FD8B" w14:textId="71EFA2AA" w:rsidR="005E661A" w:rsidRPr="005E661A" w:rsidRDefault="005E661A" w:rsidP="005E661A">
            <w:pPr>
              <w:spacing w:after="0" w:line="240" w:lineRule="auto"/>
              <w:jc w:val="center"/>
              <w:rPr>
                <w:rFonts w:ascii="Source Sans Pro" w:eastAsia="Times New Roman" w:hAnsi="Source Sans Pro" w:cs="Times New Roman"/>
                <w:color w:val="222222"/>
                <w:sz w:val="27"/>
                <w:szCs w:val="27"/>
              </w:rPr>
            </w:pPr>
            <w:r w:rsidRPr="005E661A">
              <w:rPr>
                <w:rFonts w:ascii="Source Sans Pro" w:eastAsia="Times New Roman" w:hAnsi="Source Sans Pro" w:cs="Times New Roman"/>
                <w:i/>
                <w:iCs/>
                <w:color w:val="222222"/>
                <w:sz w:val="27"/>
                <w:szCs w:val="27"/>
              </w:rPr>
              <w:t>tag</w:t>
            </w:r>
            <w:r w:rsidRPr="005E661A">
              <w:rPr>
                <w:rFonts w:ascii="Source Sans Pro" w:eastAsia="Times New Roman" w:hAnsi="Source Sans Pro" w:cs="Times New Roman"/>
                <w:color w:val="222222"/>
                <w:sz w:val="27"/>
                <w:szCs w:val="27"/>
              </w:rPr>
              <w:t>[</w:t>
            </w:r>
            <w:r w:rsidRPr="005E661A">
              <w:rPr>
                <w:rFonts w:ascii="Source Sans Pro" w:eastAsia="Times New Roman" w:hAnsi="Source Sans Pro" w:cs="Times New Roman"/>
                <w:i/>
                <w:iCs/>
                <w:color w:val="222222"/>
                <w:sz w:val="27"/>
                <w:szCs w:val="27"/>
              </w:rPr>
              <w:t>attribute</w:t>
            </w:r>
            <w:r w:rsidRPr="005E661A">
              <w:rPr>
                <w:rFonts w:ascii="Source Sans Pro" w:eastAsia="Times New Roman" w:hAnsi="Source Sans Pro" w:cs="Times New Roman"/>
                <w:color w:val="222222"/>
                <w:sz w:val="27"/>
                <w:szCs w:val="27"/>
              </w:rPr>
              <w:t>=</w:t>
            </w:r>
            <w:r w:rsidRPr="005E661A">
              <w:rPr>
                <w:rFonts w:ascii="Source Sans Pro" w:eastAsia="Times New Roman" w:hAnsi="Source Sans Pro" w:cs="Times New Roman"/>
                <w:i/>
                <w:iCs/>
                <w:color w:val="222222"/>
                <w:sz w:val="27"/>
                <w:szCs w:val="27"/>
              </w:rPr>
              <w:t>value</w:t>
            </w:r>
            <w:r w:rsidRPr="005E661A">
              <w:rPr>
                <w:rFonts w:ascii="Source Sans Pro" w:eastAsia="Times New Roman" w:hAnsi="Source Sans Pro" w:cs="Times New Roman"/>
                <w:color w:val="222222"/>
                <w:sz w:val="27"/>
                <w:szCs w:val="27"/>
              </w:rPr>
              <w:t>]</w:t>
            </w:r>
          </w:p>
        </w:tc>
        <w:tc>
          <w:tcPr>
            <w:tcW w:w="1749" w:type="pct"/>
            <w:tcBorders>
              <w:top w:val="single" w:sz="6" w:space="0" w:color="EEEEEE"/>
              <w:left w:val="nil"/>
              <w:bottom w:val="nil"/>
              <w:right w:val="nil"/>
            </w:tcBorders>
            <w:shd w:val="clear" w:color="auto" w:fill="FFFFFF"/>
            <w:hideMark/>
          </w:tcPr>
          <w:p w14:paraId="70A0814E" w14:textId="757274FD" w:rsidR="005E661A" w:rsidRPr="005E661A" w:rsidRDefault="005E661A" w:rsidP="005E661A">
            <w:pPr>
              <w:spacing w:after="0" w:line="240" w:lineRule="auto"/>
              <w:jc w:val="center"/>
              <w:rPr>
                <w:rFonts w:ascii="Source Sans Pro" w:eastAsia="Times New Roman" w:hAnsi="Source Sans Pro" w:cs="Times New Roman"/>
                <w:color w:val="222222"/>
                <w:sz w:val="27"/>
                <w:szCs w:val="27"/>
              </w:rPr>
            </w:pPr>
            <w:r w:rsidRPr="005E661A">
              <w:rPr>
                <w:rFonts w:ascii="Source Sans Pro" w:eastAsia="Times New Roman" w:hAnsi="Source Sans Pro" w:cs="Times New Roman"/>
                <w:color w:val="222222"/>
                <w:sz w:val="27"/>
                <w:szCs w:val="27"/>
              </w:rPr>
              <w:t>input[name=</w:t>
            </w:r>
            <w:proofErr w:type="spellStart"/>
            <w:r w:rsidRPr="005E661A">
              <w:rPr>
                <w:rFonts w:ascii="Source Sans Pro" w:eastAsia="Times New Roman" w:hAnsi="Source Sans Pro" w:cs="Times New Roman"/>
                <w:color w:val="222222"/>
                <w:sz w:val="27"/>
                <w:szCs w:val="27"/>
              </w:rPr>
              <w:t>lastName</w:t>
            </w:r>
            <w:proofErr w:type="spellEnd"/>
            <w:r w:rsidRPr="005E661A">
              <w:rPr>
                <w:rFonts w:ascii="Source Sans Pro" w:eastAsia="Times New Roman" w:hAnsi="Source Sans Pro" w:cs="Times New Roman"/>
                <w:color w:val="222222"/>
                <w:sz w:val="27"/>
                <w:szCs w:val="27"/>
              </w:rPr>
              <w:t>]</w:t>
            </w:r>
          </w:p>
        </w:tc>
      </w:tr>
      <w:tr w:rsidR="005E661A" w:rsidRPr="005E661A" w14:paraId="1E2E6135" w14:textId="77777777" w:rsidTr="006E70D0">
        <w:tc>
          <w:tcPr>
            <w:tcW w:w="1293" w:type="pct"/>
            <w:tcBorders>
              <w:top w:val="single" w:sz="6" w:space="0" w:color="EEEEEE"/>
              <w:left w:val="nil"/>
              <w:bottom w:val="nil"/>
              <w:right w:val="nil"/>
            </w:tcBorders>
            <w:shd w:val="clear" w:color="auto" w:fill="F9F9F9"/>
            <w:hideMark/>
          </w:tcPr>
          <w:p w14:paraId="45F2418B" w14:textId="77777777" w:rsidR="005E661A" w:rsidRPr="005E661A" w:rsidRDefault="005E661A" w:rsidP="005E661A">
            <w:pPr>
              <w:spacing w:after="0" w:line="240" w:lineRule="auto"/>
              <w:jc w:val="center"/>
              <w:rPr>
                <w:rFonts w:ascii="Source Sans Pro" w:eastAsia="Times New Roman" w:hAnsi="Source Sans Pro" w:cs="Times New Roman"/>
                <w:color w:val="222222"/>
                <w:sz w:val="27"/>
                <w:szCs w:val="27"/>
              </w:rPr>
            </w:pPr>
            <w:r w:rsidRPr="005E661A">
              <w:rPr>
                <w:rFonts w:ascii="Source Sans Pro" w:eastAsia="Times New Roman" w:hAnsi="Source Sans Pro" w:cs="Times New Roman"/>
                <w:color w:val="222222"/>
                <w:sz w:val="27"/>
                <w:szCs w:val="27"/>
              </w:rPr>
              <w:t>Tag, Class, and Attribute</w:t>
            </w:r>
          </w:p>
        </w:tc>
        <w:tc>
          <w:tcPr>
            <w:tcW w:w="1958" w:type="pct"/>
            <w:tcBorders>
              <w:top w:val="single" w:sz="6" w:space="0" w:color="EEEEEE"/>
              <w:left w:val="nil"/>
              <w:bottom w:val="nil"/>
              <w:right w:val="nil"/>
            </w:tcBorders>
            <w:shd w:val="clear" w:color="auto" w:fill="F9F9F9"/>
            <w:hideMark/>
          </w:tcPr>
          <w:p w14:paraId="79C944AA" w14:textId="438B5945" w:rsidR="005E661A" w:rsidRPr="005E661A" w:rsidRDefault="005E661A" w:rsidP="005E661A">
            <w:pPr>
              <w:spacing w:after="0" w:line="240" w:lineRule="auto"/>
              <w:jc w:val="center"/>
              <w:rPr>
                <w:rFonts w:ascii="Source Sans Pro" w:eastAsia="Times New Roman" w:hAnsi="Source Sans Pro" w:cs="Times New Roman"/>
                <w:color w:val="222222"/>
                <w:sz w:val="27"/>
                <w:szCs w:val="27"/>
              </w:rPr>
            </w:pPr>
            <w:proofErr w:type="spellStart"/>
            <w:r w:rsidRPr="005E661A">
              <w:rPr>
                <w:rFonts w:ascii="Source Sans Pro" w:eastAsia="Times New Roman" w:hAnsi="Source Sans Pro" w:cs="Times New Roman"/>
                <w:i/>
                <w:iCs/>
                <w:color w:val="222222"/>
                <w:sz w:val="27"/>
                <w:szCs w:val="27"/>
              </w:rPr>
              <w:t>tag</w:t>
            </w:r>
            <w:r w:rsidRPr="005E661A">
              <w:rPr>
                <w:rFonts w:ascii="Source Sans Pro" w:eastAsia="Times New Roman" w:hAnsi="Source Sans Pro" w:cs="Times New Roman"/>
                <w:color w:val="222222"/>
                <w:sz w:val="27"/>
                <w:szCs w:val="27"/>
              </w:rPr>
              <w:t>.</w:t>
            </w:r>
            <w:r w:rsidRPr="005E661A">
              <w:rPr>
                <w:rFonts w:ascii="Source Sans Pro" w:eastAsia="Times New Roman" w:hAnsi="Source Sans Pro" w:cs="Times New Roman"/>
                <w:i/>
                <w:iCs/>
                <w:color w:val="222222"/>
                <w:sz w:val="27"/>
                <w:szCs w:val="27"/>
              </w:rPr>
              <w:t>class</w:t>
            </w:r>
            <w:proofErr w:type="spellEnd"/>
            <w:r w:rsidRPr="005E661A">
              <w:rPr>
                <w:rFonts w:ascii="Source Sans Pro" w:eastAsia="Times New Roman" w:hAnsi="Source Sans Pro" w:cs="Times New Roman"/>
                <w:color w:val="222222"/>
                <w:sz w:val="27"/>
                <w:szCs w:val="27"/>
              </w:rPr>
              <w:t>[</w:t>
            </w:r>
            <w:r w:rsidRPr="005E661A">
              <w:rPr>
                <w:rFonts w:ascii="Source Sans Pro" w:eastAsia="Times New Roman" w:hAnsi="Source Sans Pro" w:cs="Times New Roman"/>
                <w:i/>
                <w:iCs/>
                <w:color w:val="222222"/>
                <w:sz w:val="27"/>
                <w:szCs w:val="27"/>
              </w:rPr>
              <w:t>attribute</w:t>
            </w:r>
            <w:r w:rsidRPr="005E661A">
              <w:rPr>
                <w:rFonts w:ascii="Source Sans Pro" w:eastAsia="Times New Roman" w:hAnsi="Source Sans Pro" w:cs="Times New Roman"/>
                <w:color w:val="222222"/>
                <w:sz w:val="27"/>
                <w:szCs w:val="27"/>
              </w:rPr>
              <w:t>=</w:t>
            </w:r>
            <w:r w:rsidRPr="005E661A">
              <w:rPr>
                <w:rFonts w:ascii="Source Sans Pro" w:eastAsia="Times New Roman" w:hAnsi="Source Sans Pro" w:cs="Times New Roman"/>
                <w:i/>
                <w:iCs/>
                <w:color w:val="222222"/>
                <w:sz w:val="27"/>
                <w:szCs w:val="27"/>
              </w:rPr>
              <w:t>value</w:t>
            </w:r>
            <w:r w:rsidRPr="005E661A">
              <w:rPr>
                <w:rFonts w:ascii="Source Sans Pro" w:eastAsia="Times New Roman" w:hAnsi="Source Sans Pro" w:cs="Times New Roman"/>
                <w:color w:val="222222"/>
                <w:sz w:val="27"/>
                <w:szCs w:val="27"/>
              </w:rPr>
              <w:t>]</w:t>
            </w:r>
          </w:p>
        </w:tc>
        <w:tc>
          <w:tcPr>
            <w:tcW w:w="1749" w:type="pct"/>
            <w:tcBorders>
              <w:top w:val="single" w:sz="6" w:space="0" w:color="EEEEEE"/>
              <w:left w:val="nil"/>
              <w:bottom w:val="nil"/>
              <w:right w:val="nil"/>
            </w:tcBorders>
            <w:shd w:val="clear" w:color="auto" w:fill="F9F9F9"/>
            <w:hideMark/>
          </w:tcPr>
          <w:p w14:paraId="395C1F6D" w14:textId="0A62071F" w:rsidR="005E661A" w:rsidRPr="005E661A" w:rsidRDefault="005E661A" w:rsidP="005E661A">
            <w:pPr>
              <w:spacing w:after="0" w:line="240" w:lineRule="auto"/>
              <w:jc w:val="center"/>
              <w:rPr>
                <w:rFonts w:ascii="Source Sans Pro" w:eastAsia="Times New Roman" w:hAnsi="Source Sans Pro" w:cs="Times New Roman"/>
                <w:color w:val="222222"/>
                <w:sz w:val="27"/>
                <w:szCs w:val="27"/>
              </w:rPr>
            </w:pPr>
            <w:proofErr w:type="spellStart"/>
            <w:proofErr w:type="gramStart"/>
            <w:r w:rsidRPr="005E661A">
              <w:rPr>
                <w:rFonts w:ascii="Source Sans Pro" w:eastAsia="Times New Roman" w:hAnsi="Source Sans Pro" w:cs="Times New Roman"/>
                <w:color w:val="222222"/>
                <w:sz w:val="27"/>
                <w:szCs w:val="27"/>
              </w:rPr>
              <w:t>input.inputtext</w:t>
            </w:r>
            <w:proofErr w:type="spellEnd"/>
            <w:proofErr w:type="gramEnd"/>
            <w:r w:rsidRPr="005E661A">
              <w:rPr>
                <w:rFonts w:ascii="Source Sans Pro" w:eastAsia="Times New Roman" w:hAnsi="Source Sans Pro" w:cs="Times New Roman"/>
                <w:color w:val="222222"/>
                <w:sz w:val="27"/>
                <w:szCs w:val="27"/>
              </w:rPr>
              <w:t>[</w:t>
            </w:r>
            <w:proofErr w:type="spellStart"/>
            <w:r w:rsidRPr="005E661A">
              <w:rPr>
                <w:rFonts w:ascii="Source Sans Pro" w:eastAsia="Times New Roman" w:hAnsi="Source Sans Pro" w:cs="Times New Roman"/>
                <w:color w:val="222222"/>
                <w:sz w:val="27"/>
                <w:szCs w:val="27"/>
              </w:rPr>
              <w:t>tabindex</w:t>
            </w:r>
            <w:proofErr w:type="spellEnd"/>
            <w:r w:rsidRPr="005E661A">
              <w:rPr>
                <w:rFonts w:ascii="Source Sans Pro" w:eastAsia="Times New Roman" w:hAnsi="Source Sans Pro" w:cs="Times New Roman"/>
                <w:color w:val="222222"/>
                <w:sz w:val="27"/>
                <w:szCs w:val="27"/>
              </w:rPr>
              <w:t>=</w:t>
            </w:r>
            <w:r w:rsidR="008217E2">
              <w:rPr>
                <w:rFonts w:ascii="Source Sans Pro" w:eastAsia="Times New Roman" w:hAnsi="Source Sans Pro" w:cs="Times New Roman"/>
                <w:color w:val="222222"/>
                <w:sz w:val="27"/>
                <w:szCs w:val="27"/>
              </w:rPr>
              <w:t>”</w:t>
            </w:r>
            <w:r w:rsidRPr="005E661A">
              <w:rPr>
                <w:rFonts w:ascii="Source Sans Pro" w:eastAsia="Times New Roman" w:hAnsi="Source Sans Pro" w:cs="Times New Roman"/>
                <w:color w:val="222222"/>
                <w:sz w:val="27"/>
                <w:szCs w:val="27"/>
              </w:rPr>
              <w:t>1</w:t>
            </w:r>
            <w:r w:rsidR="00B13671">
              <w:rPr>
                <w:rFonts w:ascii="Source Sans Pro" w:eastAsia="Times New Roman" w:hAnsi="Source Sans Pro" w:cs="Times New Roman"/>
                <w:color w:val="222222"/>
                <w:sz w:val="27"/>
                <w:szCs w:val="27"/>
              </w:rPr>
              <w:t>”</w:t>
            </w:r>
            <w:r w:rsidRPr="005E661A">
              <w:rPr>
                <w:rFonts w:ascii="Source Sans Pro" w:eastAsia="Times New Roman" w:hAnsi="Source Sans Pro" w:cs="Times New Roman"/>
                <w:color w:val="222222"/>
                <w:sz w:val="27"/>
                <w:szCs w:val="27"/>
              </w:rPr>
              <w:t>]</w:t>
            </w:r>
          </w:p>
        </w:tc>
      </w:tr>
      <w:tr w:rsidR="00F37D52" w:rsidRPr="005E661A" w14:paraId="1AA46BFF" w14:textId="77777777" w:rsidTr="006E70D0">
        <w:tc>
          <w:tcPr>
            <w:tcW w:w="1293" w:type="pct"/>
            <w:tcBorders>
              <w:top w:val="single" w:sz="6" w:space="0" w:color="EEEEEE"/>
              <w:left w:val="nil"/>
              <w:bottom w:val="nil"/>
              <w:right w:val="nil"/>
            </w:tcBorders>
            <w:shd w:val="clear" w:color="auto" w:fill="F9F9F9"/>
            <w:hideMark/>
          </w:tcPr>
          <w:p w14:paraId="28663EEF" w14:textId="0EB6F2F3" w:rsidR="00F37D52" w:rsidRPr="005E661A" w:rsidRDefault="00477F5D" w:rsidP="00166A69">
            <w:pPr>
              <w:spacing w:after="0" w:line="240" w:lineRule="auto"/>
              <w:jc w:val="center"/>
              <w:rPr>
                <w:rFonts w:ascii="Source Sans Pro" w:eastAsia="Times New Roman" w:hAnsi="Source Sans Pro" w:cs="Times New Roman"/>
                <w:color w:val="222222"/>
                <w:sz w:val="27"/>
                <w:szCs w:val="27"/>
              </w:rPr>
            </w:pPr>
            <w:r>
              <w:rPr>
                <w:rFonts w:ascii="Source Sans Pro" w:eastAsia="Times New Roman" w:hAnsi="Source Sans Pro" w:cs="Times New Roman"/>
                <w:color w:val="222222"/>
                <w:sz w:val="27"/>
                <w:szCs w:val="27"/>
              </w:rPr>
              <w:t>Multiple Attributes</w:t>
            </w:r>
          </w:p>
        </w:tc>
        <w:tc>
          <w:tcPr>
            <w:tcW w:w="1958" w:type="pct"/>
            <w:tcBorders>
              <w:top w:val="single" w:sz="6" w:space="0" w:color="EEEEEE"/>
              <w:left w:val="nil"/>
              <w:bottom w:val="nil"/>
              <w:right w:val="nil"/>
            </w:tcBorders>
            <w:shd w:val="clear" w:color="auto" w:fill="F9F9F9"/>
            <w:hideMark/>
          </w:tcPr>
          <w:p w14:paraId="7589183C" w14:textId="610EA675" w:rsidR="00F37D52" w:rsidRPr="005E661A" w:rsidRDefault="00F37D52" w:rsidP="00166A69">
            <w:pPr>
              <w:spacing w:after="0" w:line="240" w:lineRule="auto"/>
              <w:jc w:val="center"/>
              <w:rPr>
                <w:rFonts w:ascii="Source Sans Pro" w:eastAsia="Times New Roman" w:hAnsi="Source Sans Pro" w:cs="Times New Roman"/>
                <w:color w:val="222222"/>
                <w:sz w:val="27"/>
                <w:szCs w:val="27"/>
              </w:rPr>
            </w:pPr>
            <w:proofErr w:type="spellStart"/>
            <w:r w:rsidRPr="00F37D52">
              <w:rPr>
                <w:rFonts w:ascii="Source Sans Pro" w:eastAsia="Times New Roman" w:hAnsi="Source Sans Pro" w:cs="Times New Roman"/>
                <w:color w:val="222222"/>
                <w:sz w:val="27"/>
                <w:szCs w:val="27"/>
              </w:rPr>
              <w:t>tag</w:t>
            </w:r>
            <w:r w:rsidRPr="005E661A">
              <w:rPr>
                <w:rFonts w:ascii="Source Sans Pro" w:eastAsia="Times New Roman" w:hAnsi="Source Sans Pro" w:cs="Times New Roman"/>
                <w:color w:val="222222"/>
                <w:sz w:val="27"/>
                <w:szCs w:val="27"/>
              </w:rPr>
              <w:t>.</w:t>
            </w:r>
            <w:r w:rsidRPr="00F37D52">
              <w:rPr>
                <w:rFonts w:ascii="Source Sans Pro" w:eastAsia="Times New Roman" w:hAnsi="Source Sans Pro" w:cs="Times New Roman"/>
                <w:color w:val="222222"/>
                <w:sz w:val="27"/>
                <w:szCs w:val="27"/>
              </w:rPr>
              <w:t>class</w:t>
            </w:r>
            <w:proofErr w:type="spellEnd"/>
            <w:r w:rsidR="00D26BD0">
              <w:rPr>
                <w:rFonts w:ascii="Source Sans Pro" w:eastAsia="Times New Roman" w:hAnsi="Source Sans Pro" w:cs="Times New Roman"/>
                <w:color w:val="222222"/>
                <w:sz w:val="27"/>
                <w:szCs w:val="27"/>
              </w:rPr>
              <w:t>[attribute=</w:t>
            </w:r>
            <w:proofErr w:type="gramStart"/>
            <w:r w:rsidR="00D26BD0">
              <w:rPr>
                <w:rFonts w:ascii="Source Sans Pro" w:eastAsia="Times New Roman" w:hAnsi="Source Sans Pro" w:cs="Times New Roman"/>
                <w:color w:val="222222"/>
                <w:sz w:val="27"/>
                <w:szCs w:val="27"/>
              </w:rPr>
              <w:t>value][</w:t>
            </w:r>
            <w:proofErr w:type="gramEnd"/>
            <w:r w:rsidR="00D26BD0">
              <w:rPr>
                <w:rFonts w:ascii="Source Sans Pro" w:eastAsia="Times New Roman" w:hAnsi="Source Sans Pro" w:cs="Times New Roman"/>
                <w:color w:val="222222"/>
                <w:sz w:val="27"/>
                <w:szCs w:val="27"/>
              </w:rPr>
              <w:t>attribute=value</w:t>
            </w:r>
            <w:r w:rsidR="00560CF6">
              <w:rPr>
                <w:rFonts w:ascii="Source Sans Pro" w:eastAsia="Times New Roman" w:hAnsi="Source Sans Pro" w:cs="Times New Roman"/>
                <w:color w:val="222222"/>
                <w:sz w:val="27"/>
                <w:szCs w:val="27"/>
              </w:rPr>
              <w:t>]</w:t>
            </w:r>
          </w:p>
        </w:tc>
        <w:tc>
          <w:tcPr>
            <w:tcW w:w="1749" w:type="pct"/>
            <w:tcBorders>
              <w:top w:val="single" w:sz="6" w:space="0" w:color="EEEEEE"/>
              <w:left w:val="nil"/>
              <w:bottom w:val="nil"/>
              <w:right w:val="nil"/>
            </w:tcBorders>
            <w:shd w:val="clear" w:color="auto" w:fill="F9F9F9"/>
            <w:hideMark/>
          </w:tcPr>
          <w:p w14:paraId="2773A597" w14:textId="46592618" w:rsidR="00F37D52" w:rsidRPr="005E661A" w:rsidRDefault="00F37D52" w:rsidP="00166A69">
            <w:pPr>
              <w:spacing w:after="0" w:line="240" w:lineRule="auto"/>
              <w:jc w:val="center"/>
              <w:rPr>
                <w:rFonts w:ascii="Source Sans Pro" w:eastAsia="Times New Roman" w:hAnsi="Source Sans Pro" w:cs="Times New Roman"/>
                <w:color w:val="222222"/>
                <w:sz w:val="27"/>
                <w:szCs w:val="27"/>
              </w:rPr>
            </w:pPr>
            <w:proofErr w:type="spellStart"/>
            <w:proofErr w:type="gramStart"/>
            <w:r w:rsidRPr="005E661A">
              <w:rPr>
                <w:rFonts w:ascii="Source Sans Pro" w:eastAsia="Times New Roman" w:hAnsi="Source Sans Pro" w:cs="Times New Roman"/>
                <w:color w:val="222222"/>
                <w:sz w:val="27"/>
                <w:szCs w:val="27"/>
              </w:rPr>
              <w:t>input.inputtext</w:t>
            </w:r>
            <w:proofErr w:type="spellEnd"/>
            <w:proofErr w:type="gramEnd"/>
          </w:p>
        </w:tc>
      </w:tr>
      <w:tr w:rsidR="000F15EA" w:rsidRPr="005E661A" w14:paraId="37C84454" w14:textId="77777777" w:rsidTr="006E70D0">
        <w:tc>
          <w:tcPr>
            <w:tcW w:w="1293" w:type="pct"/>
            <w:tcBorders>
              <w:top w:val="single" w:sz="6" w:space="0" w:color="EEEEEE"/>
              <w:left w:val="nil"/>
              <w:bottom w:val="nil"/>
              <w:right w:val="nil"/>
            </w:tcBorders>
            <w:shd w:val="clear" w:color="auto" w:fill="F9F9F9"/>
          </w:tcPr>
          <w:p w14:paraId="70A1CFFC" w14:textId="1245FCBE" w:rsidR="000F15EA" w:rsidRPr="000F15EA" w:rsidRDefault="000F15EA" w:rsidP="00166A69">
            <w:pPr>
              <w:spacing w:after="0" w:line="240" w:lineRule="auto"/>
              <w:jc w:val="center"/>
              <w:rPr>
                <w:rFonts w:ascii="Source Sans Pro" w:eastAsia="Times New Roman" w:hAnsi="Source Sans Pro" w:cs="Times New Roman"/>
                <w:b/>
                <w:bCs/>
                <w:color w:val="222222"/>
                <w:sz w:val="27"/>
                <w:szCs w:val="27"/>
              </w:rPr>
            </w:pPr>
            <w:r w:rsidRPr="000F15EA">
              <w:rPr>
                <w:rFonts w:ascii="Source Sans Pro" w:eastAsia="Times New Roman" w:hAnsi="Source Sans Pro" w:cs="Times New Roman"/>
                <w:b/>
                <w:bCs/>
                <w:color w:val="222222"/>
                <w:sz w:val="27"/>
                <w:szCs w:val="27"/>
              </w:rPr>
              <w:t>ADVANCED</w:t>
            </w:r>
          </w:p>
        </w:tc>
        <w:tc>
          <w:tcPr>
            <w:tcW w:w="1958" w:type="pct"/>
            <w:tcBorders>
              <w:top w:val="single" w:sz="6" w:space="0" w:color="EEEEEE"/>
              <w:left w:val="nil"/>
              <w:bottom w:val="nil"/>
              <w:right w:val="nil"/>
            </w:tcBorders>
            <w:shd w:val="clear" w:color="auto" w:fill="F9F9F9"/>
          </w:tcPr>
          <w:p w14:paraId="0AB4E19F" w14:textId="77777777" w:rsidR="000F15EA" w:rsidRPr="005E661A" w:rsidRDefault="000F15EA" w:rsidP="00166A69">
            <w:pPr>
              <w:spacing w:after="0" w:line="240" w:lineRule="auto"/>
              <w:jc w:val="center"/>
              <w:rPr>
                <w:rFonts w:ascii="Source Sans Pro" w:eastAsia="Times New Roman" w:hAnsi="Source Sans Pro" w:cs="Times New Roman"/>
                <w:color w:val="222222"/>
                <w:sz w:val="27"/>
                <w:szCs w:val="27"/>
              </w:rPr>
            </w:pPr>
          </w:p>
        </w:tc>
        <w:tc>
          <w:tcPr>
            <w:tcW w:w="1749" w:type="pct"/>
            <w:tcBorders>
              <w:top w:val="single" w:sz="6" w:space="0" w:color="EEEEEE"/>
              <w:left w:val="nil"/>
              <w:bottom w:val="nil"/>
              <w:right w:val="nil"/>
            </w:tcBorders>
            <w:shd w:val="clear" w:color="auto" w:fill="F9F9F9"/>
          </w:tcPr>
          <w:p w14:paraId="584059F7" w14:textId="77777777" w:rsidR="000F15EA" w:rsidRPr="005E661A" w:rsidRDefault="000F15EA" w:rsidP="00166A69">
            <w:pPr>
              <w:spacing w:after="0" w:line="240" w:lineRule="auto"/>
              <w:jc w:val="center"/>
              <w:rPr>
                <w:rFonts w:ascii="Source Sans Pro" w:eastAsia="Times New Roman" w:hAnsi="Source Sans Pro" w:cs="Times New Roman"/>
                <w:color w:val="222222"/>
                <w:sz w:val="27"/>
                <w:szCs w:val="27"/>
              </w:rPr>
            </w:pPr>
          </w:p>
        </w:tc>
      </w:tr>
      <w:tr w:rsidR="00D26BD0" w:rsidRPr="005E661A" w14:paraId="21A8367F" w14:textId="77777777" w:rsidTr="006E70D0">
        <w:tc>
          <w:tcPr>
            <w:tcW w:w="1293" w:type="pct"/>
            <w:tcBorders>
              <w:top w:val="single" w:sz="6" w:space="0" w:color="EEEEEE"/>
              <w:left w:val="nil"/>
              <w:bottom w:val="nil"/>
              <w:right w:val="nil"/>
            </w:tcBorders>
            <w:shd w:val="clear" w:color="auto" w:fill="F9F9F9"/>
            <w:hideMark/>
          </w:tcPr>
          <w:p w14:paraId="30CFDCD2" w14:textId="0578E557" w:rsidR="00F37D52" w:rsidRPr="005E661A" w:rsidRDefault="00FE51D3" w:rsidP="00166A69">
            <w:pPr>
              <w:spacing w:after="0" w:line="240" w:lineRule="auto"/>
              <w:jc w:val="center"/>
              <w:rPr>
                <w:rFonts w:ascii="Source Sans Pro" w:eastAsia="Times New Roman" w:hAnsi="Source Sans Pro" w:cs="Times New Roman"/>
                <w:color w:val="222222"/>
                <w:sz w:val="27"/>
                <w:szCs w:val="27"/>
              </w:rPr>
            </w:pPr>
            <w:r>
              <w:rPr>
                <w:rFonts w:ascii="Source Sans Pro" w:eastAsia="Times New Roman" w:hAnsi="Source Sans Pro" w:cs="Times New Roman"/>
                <w:color w:val="222222"/>
                <w:sz w:val="27"/>
                <w:szCs w:val="27"/>
              </w:rPr>
              <w:t>C</w:t>
            </w:r>
            <w:r w:rsidR="00477F5D">
              <w:rPr>
                <w:rFonts w:ascii="Source Sans Pro" w:eastAsia="Times New Roman" w:hAnsi="Source Sans Pro" w:cs="Times New Roman"/>
                <w:color w:val="222222"/>
                <w:sz w:val="27"/>
                <w:szCs w:val="27"/>
              </w:rPr>
              <w:t>hild</w:t>
            </w:r>
          </w:p>
        </w:tc>
        <w:tc>
          <w:tcPr>
            <w:tcW w:w="1958" w:type="pct"/>
            <w:tcBorders>
              <w:top w:val="single" w:sz="6" w:space="0" w:color="EEEEEE"/>
              <w:left w:val="nil"/>
              <w:bottom w:val="nil"/>
              <w:right w:val="nil"/>
            </w:tcBorders>
            <w:shd w:val="clear" w:color="auto" w:fill="F9F9F9"/>
            <w:hideMark/>
          </w:tcPr>
          <w:p w14:paraId="31572D32" w14:textId="00284829" w:rsidR="00F37D52" w:rsidRPr="005E661A" w:rsidRDefault="00F37D52" w:rsidP="00166A69">
            <w:pPr>
              <w:spacing w:after="0" w:line="240" w:lineRule="auto"/>
              <w:jc w:val="center"/>
              <w:rPr>
                <w:rFonts w:ascii="Source Sans Pro" w:eastAsia="Times New Roman" w:hAnsi="Source Sans Pro" w:cs="Times New Roman"/>
                <w:color w:val="222222"/>
                <w:sz w:val="27"/>
                <w:szCs w:val="27"/>
              </w:rPr>
            </w:pPr>
            <w:r w:rsidRPr="00F37D52">
              <w:rPr>
                <w:rFonts w:ascii="Source Sans Pro" w:eastAsia="Times New Roman" w:hAnsi="Source Sans Pro" w:cs="Times New Roman"/>
                <w:color w:val="222222"/>
                <w:sz w:val="27"/>
                <w:szCs w:val="27"/>
              </w:rPr>
              <w:t>tag</w:t>
            </w:r>
            <w:r w:rsidRPr="005E661A">
              <w:rPr>
                <w:rFonts w:ascii="Source Sans Pro" w:eastAsia="Times New Roman" w:hAnsi="Source Sans Pro" w:cs="Times New Roman"/>
                <w:color w:val="222222"/>
                <w:sz w:val="27"/>
                <w:szCs w:val="27"/>
              </w:rPr>
              <w:t>[</w:t>
            </w:r>
            <w:r w:rsidRPr="00F37D52">
              <w:rPr>
                <w:rFonts w:ascii="Source Sans Pro" w:eastAsia="Times New Roman" w:hAnsi="Source Sans Pro" w:cs="Times New Roman"/>
                <w:color w:val="222222"/>
                <w:sz w:val="27"/>
                <w:szCs w:val="27"/>
              </w:rPr>
              <w:t>attribute</w:t>
            </w:r>
            <w:r w:rsidRPr="005E661A">
              <w:rPr>
                <w:rFonts w:ascii="Source Sans Pro" w:eastAsia="Times New Roman" w:hAnsi="Source Sans Pro" w:cs="Times New Roman"/>
                <w:color w:val="222222"/>
                <w:sz w:val="27"/>
                <w:szCs w:val="27"/>
              </w:rPr>
              <w:t>=</w:t>
            </w:r>
            <w:r w:rsidRPr="00F37D52">
              <w:rPr>
                <w:rFonts w:ascii="Source Sans Pro" w:eastAsia="Times New Roman" w:hAnsi="Source Sans Pro" w:cs="Times New Roman"/>
                <w:color w:val="222222"/>
                <w:sz w:val="27"/>
                <w:szCs w:val="27"/>
              </w:rPr>
              <w:t>value</w:t>
            </w:r>
            <w:r w:rsidRPr="005E661A">
              <w:rPr>
                <w:rFonts w:ascii="Source Sans Pro" w:eastAsia="Times New Roman" w:hAnsi="Source Sans Pro" w:cs="Times New Roman"/>
                <w:color w:val="222222"/>
                <w:sz w:val="27"/>
                <w:szCs w:val="27"/>
              </w:rPr>
              <w:t>]</w:t>
            </w:r>
            <w:r w:rsidR="006956AA">
              <w:rPr>
                <w:rFonts w:ascii="Source Sans Pro" w:eastAsia="Times New Roman" w:hAnsi="Source Sans Pro" w:cs="Times New Roman"/>
                <w:color w:val="222222"/>
                <w:sz w:val="27"/>
                <w:szCs w:val="27"/>
              </w:rPr>
              <w:t>&gt;tag</w:t>
            </w:r>
          </w:p>
        </w:tc>
        <w:tc>
          <w:tcPr>
            <w:tcW w:w="1749" w:type="pct"/>
            <w:tcBorders>
              <w:top w:val="single" w:sz="6" w:space="0" w:color="EEEEEE"/>
              <w:left w:val="nil"/>
              <w:bottom w:val="nil"/>
              <w:right w:val="nil"/>
            </w:tcBorders>
            <w:shd w:val="clear" w:color="auto" w:fill="F9F9F9"/>
            <w:hideMark/>
          </w:tcPr>
          <w:p w14:paraId="786DA6E2" w14:textId="40CE9340" w:rsidR="00F37D52" w:rsidRPr="005E661A" w:rsidRDefault="00F37D52" w:rsidP="00166A69">
            <w:pPr>
              <w:spacing w:after="0" w:line="240" w:lineRule="auto"/>
              <w:jc w:val="center"/>
              <w:rPr>
                <w:rFonts w:ascii="Source Sans Pro" w:eastAsia="Times New Roman" w:hAnsi="Source Sans Pro" w:cs="Times New Roman"/>
                <w:color w:val="222222"/>
                <w:sz w:val="27"/>
                <w:szCs w:val="27"/>
              </w:rPr>
            </w:pPr>
            <w:r w:rsidRPr="005E661A">
              <w:rPr>
                <w:rFonts w:ascii="Source Sans Pro" w:eastAsia="Times New Roman" w:hAnsi="Source Sans Pro" w:cs="Times New Roman"/>
                <w:color w:val="222222"/>
                <w:sz w:val="27"/>
                <w:szCs w:val="27"/>
              </w:rPr>
              <w:t>input[name=</w:t>
            </w:r>
            <w:proofErr w:type="spellStart"/>
            <w:r w:rsidRPr="005E661A">
              <w:rPr>
                <w:rFonts w:ascii="Source Sans Pro" w:eastAsia="Times New Roman" w:hAnsi="Source Sans Pro" w:cs="Times New Roman"/>
                <w:color w:val="222222"/>
                <w:sz w:val="27"/>
                <w:szCs w:val="27"/>
              </w:rPr>
              <w:t>lastName</w:t>
            </w:r>
            <w:proofErr w:type="spellEnd"/>
            <w:r w:rsidRPr="005E661A">
              <w:rPr>
                <w:rFonts w:ascii="Source Sans Pro" w:eastAsia="Times New Roman" w:hAnsi="Source Sans Pro" w:cs="Times New Roman"/>
                <w:color w:val="222222"/>
                <w:sz w:val="27"/>
                <w:szCs w:val="27"/>
              </w:rPr>
              <w:t>]</w:t>
            </w:r>
            <w:r w:rsidR="007C05A2">
              <w:rPr>
                <w:rFonts w:ascii="Source Sans Pro" w:eastAsia="Times New Roman" w:hAnsi="Source Sans Pro" w:cs="Times New Roman"/>
                <w:color w:val="222222"/>
                <w:sz w:val="27"/>
                <w:szCs w:val="27"/>
              </w:rPr>
              <w:t>&gt;</w:t>
            </w:r>
            <w:r w:rsidR="00135BAF">
              <w:rPr>
                <w:rFonts w:ascii="Source Sans Pro" w:eastAsia="Times New Roman" w:hAnsi="Source Sans Pro" w:cs="Times New Roman"/>
                <w:color w:val="222222"/>
                <w:sz w:val="27"/>
                <w:szCs w:val="27"/>
              </w:rPr>
              <w:t>a</w:t>
            </w:r>
          </w:p>
        </w:tc>
      </w:tr>
      <w:tr w:rsidR="00F37D52" w:rsidRPr="005E661A" w14:paraId="4DF296C3" w14:textId="77777777" w:rsidTr="006E70D0">
        <w:tc>
          <w:tcPr>
            <w:tcW w:w="1293" w:type="pct"/>
            <w:tcBorders>
              <w:top w:val="single" w:sz="6" w:space="0" w:color="EEEEEE"/>
              <w:left w:val="nil"/>
              <w:bottom w:val="nil"/>
              <w:right w:val="nil"/>
            </w:tcBorders>
            <w:shd w:val="clear" w:color="auto" w:fill="F9F9F9"/>
            <w:hideMark/>
          </w:tcPr>
          <w:p w14:paraId="4D3F6C7E" w14:textId="0FF8B1C1" w:rsidR="00F37D52" w:rsidRPr="005E661A" w:rsidRDefault="00FE51D3" w:rsidP="00166A69">
            <w:pPr>
              <w:spacing w:after="0" w:line="240" w:lineRule="auto"/>
              <w:jc w:val="center"/>
              <w:rPr>
                <w:rFonts w:ascii="Source Sans Pro" w:eastAsia="Times New Roman" w:hAnsi="Source Sans Pro" w:cs="Times New Roman"/>
                <w:color w:val="222222"/>
                <w:sz w:val="27"/>
                <w:szCs w:val="27"/>
              </w:rPr>
            </w:pPr>
            <w:r>
              <w:rPr>
                <w:rFonts w:ascii="Source Sans Pro" w:eastAsia="Times New Roman" w:hAnsi="Source Sans Pro" w:cs="Times New Roman"/>
                <w:color w:val="222222"/>
                <w:sz w:val="27"/>
                <w:szCs w:val="27"/>
              </w:rPr>
              <w:t>D</w:t>
            </w:r>
            <w:r w:rsidR="00477F5D">
              <w:rPr>
                <w:rFonts w:ascii="Source Sans Pro" w:eastAsia="Times New Roman" w:hAnsi="Source Sans Pro" w:cs="Times New Roman"/>
                <w:color w:val="222222"/>
                <w:sz w:val="27"/>
                <w:szCs w:val="27"/>
              </w:rPr>
              <w:t>escendant</w:t>
            </w:r>
          </w:p>
        </w:tc>
        <w:tc>
          <w:tcPr>
            <w:tcW w:w="1958" w:type="pct"/>
            <w:tcBorders>
              <w:top w:val="single" w:sz="6" w:space="0" w:color="EEEEEE"/>
              <w:left w:val="nil"/>
              <w:bottom w:val="nil"/>
              <w:right w:val="nil"/>
            </w:tcBorders>
            <w:shd w:val="clear" w:color="auto" w:fill="F9F9F9"/>
            <w:hideMark/>
          </w:tcPr>
          <w:p w14:paraId="15320D1F" w14:textId="79117481" w:rsidR="00F37D52" w:rsidRPr="005E661A" w:rsidRDefault="00F37D52" w:rsidP="00166A69">
            <w:pPr>
              <w:spacing w:after="0" w:line="240" w:lineRule="auto"/>
              <w:jc w:val="center"/>
              <w:rPr>
                <w:rFonts w:ascii="Source Sans Pro" w:eastAsia="Times New Roman" w:hAnsi="Source Sans Pro" w:cs="Times New Roman"/>
                <w:color w:val="222222"/>
                <w:sz w:val="27"/>
                <w:szCs w:val="27"/>
              </w:rPr>
            </w:pPr>
            <w:r w:rsidRPr="00F37D52">
              <w:rPr>
                <w:rFonts w:ascii="Source Sans Pro" w:eastAsia="Times New Roman" w:hAnsi="Source Sans Pro" w:cs="Times New Roman"/>
                <w:color w:val="222222"/>
                <w:sz w:val="27"/>
                <w:szCs w:val="27"/>
              </w:rPr>
              <w:t>tag</w:t>
            </w:r>
            <w:r w:rsidRPr="005E661A">
              <w:rPr>
                <w:rFonts w:ascii="Source Sans Pro" w:eastAsia="Times New Roman" w:hAnsi="Source Sans Pro" w:cs="Times New Roman"/>
                <w:color w:val="222222"/>
                <w:sz w:val="27"/>
                <w:szCs w:val="27"/>
              </w:rPr>
              <w:t>[</w:t>
            </w:r>
            <w:r w:rsidRPr="00F37D52">
              <w:rPr>
                <w:rFonts w:ascii="Source Sans Pro" w:eastAsia="Times New Roman" w:hAnsi="Source Sans Pro" w:cs="Times New Roman"/>
                <w:color w:val="222222"/>
                <w:sz w:val="27"/>
                <w:szCs w:val="27"/>
              </w:rPr>
              <w:t>attribute</w:t>
            </w:r>
            <w:r w:rsidRPr="005E661A">
              <w:rPr>
                <w:rFonts w:ascii="Source Sans Pro" w:eastAsia="Times New Roman" w:hAnsi="Source Sans Pro" w:cs="Times New Roman"/>
                <w:color w:val="222222"/>
                <w:sz w:val="27"/>
                <w:szCs w:val="27"/>
              </w:rPr>
              <w:t>=</w:t>
            </w:r>
            <w:r w:rsidRPr="00F37D52">
              <w:rPr>
                <w:rFonts w:ascii="Source Sans Pro" w:eastAsia="Times New Roman" w:hAnsi="Source Sans Pro" w:cs="Times New Roman"/>
                <w:color w:val="222222"/>
                <w:sz w:val="27"/>
                <w:szCs w:val="27"/>
              </w:rPr>
              <w:t>value</w:t>
            </w:r>
            <w:r w:rsidRPr="005E661A">
              <w:rPr>
                <w:rFonts w:ascii="Source Sans Pro" w:eastAsia="Times New Roman" w:hAnsi="Source Sans Pro" w:cs="Times New Roman"/>
                <w:color w:val="222222"/>
                <w:sz w:val="27"/>
                <w:szCs w:val="27"/>
              </w:rPr>
              <w:t>]</w:t>
            </w:r>
            <w:r w:rsidR="0006292E">
              <w:rPr>
                <w:rFonts w:ascii="Source Sans Pro" w:eastAsia="Times New Roman" w:hAnsi="Source Sans Pro" w:cs="Times New Roman"/>
                <w:color w:val="222222"/>
                <w:sz w:val="27"/>
                <w:szCs w:val="27"/>
              </w:rPr>
              <w:t xml:space="preserve"> tag</w:t>
            </w:r>
          </w:p>
        </w:tc>
        <w:tc>
          <w:tcPr>
            <w:tcW w:w="1749" w:type="pct"/>
            <w:tcBorders>
              <w:top w:val="single" w:sz="6" w:space="0" w:color="EEEEEE"/>
              <w:left w:val="nil"/>
              <w:bottom w:val="nil"/>
              <w:right w:val="nil"/>
            </w:tcBorders>
            <w:shd w:val="clear" w:color="auto" w:fill="F9F9F9"/>
            <w:hideMark/>
          </w:tcPr>
          <w:p w14:paraId="3C2E0E97" w14:textId="2AEFE78E" w:rsidR="00F37D52" w:rsidRPr="005E661A" w:rsidRDefault="00135BAF" w:rsidP="00166A69">
            <w:pPr>
              <w:spacing w:after="0" w:line="240" w:lineRule="auto"/>
              <w:jc w:val="center"/>
              <w:rPr>
                <w:rFonts w:ascii="Source Sans Pro" w:eastAsia="Times New Roman" w:hAnsi="Source Sans Pro" w:cs="Times New Roman"/>
                <w:color w:val="222222"/>
                <w:sz w:val="27"/>
                <w:szCs w:val="27"/>
              </w:rPr>
            </w:pPr>
            <w:r w:rsidRPr="005E661A">
              <w:rPr>
                <w:rFonts w:ascii="Source Sans Pro" w:eastAsia="Times New Roman" w:hAnsi="Source Sans Pro" w:cs="Times New Roman"/>
                <w:color w:val="222222"/>
                <w:sz w:val="27"/>
                <w:szCs w:val="27"/>
              </w:rPr>
              <w:t>input[name=</w:t>
            </w:r>
            <w:proofErr w:type="spellStart"/>
            <w:r w:rsidRPr="005E661A">
              <w:rPr>
                <w:rFonts w:ascii="Source Sans Pro" w:eastAsia="Times New Roman" w:hAnsi="Source Sans Pro" w:cs="Times New Roman"/>
                <w:color w:val="222222"/>
                <w:sz w:val="27"/>
                <w:szCs w:val="27"/>
              </w:rPr>
              <w:t>lastName</w:t>
            </w:r>
            <w:proofErr w:type="spellEnd"/>
            <w:r w:rsidRPr="005E661A">
              <w:rPr>
                <w:rFonts w:ascii="Source Sans Pro" w:eastAsia="Times New Roman" w:hAnsi="Source Sans Pro" w:cs="Times New Roman"/>
                <w:color w:val="222222"/>
                <w:sz w:val="27"/>
                <w:szCs w:val="27"/>
              </w:rPr>
              <w:t>]</w:t>
            </w:r>
            <w:r>
              <w:rPr>
                <w:rFonts w:ascii="Source Sans Pro" w:eastAsia="Times New Roman" w:hAnsi="Source Sans Pro" w:cs="Times New Roman"/>
                <w:color w:val="222222"/>
                <w:sz w:val="27"/>
                <w:szCs w:val="27"/>
              </w:rPr>
              <w:t xml:space="preserve"> </w:t>
            </w:r>
            <w:r>
              <w:rPr>
                <w:rFonts w:ascii="Source Sans Pro" w:eastAsia="Times New Roman" w:hAnsi="Source Sans Pro" w:cs="Times New Roman"/>
                <w:color w:val="222222"/>
                <w:sz w:val="27"/>
                <w:szCs w:val="27"/>
              </w:rPr>
              <w:t>a</w:t>
            </w:r>
          </w:p>
        </w:tc>
      </w:tr>
      <w:tr w:rsidR="00D0167B" w:rsidRPr="005E661A" w14:paraId="3F222240" w14:textId="77777777" w:rsidTr="006E70D0">
        <w:tc>
          <w:tcPr>
            <w:tcW w:w="1293" w:type="pct"/>
            <w:tcBorders>
              <w:top w:val="single" w:sz="6" w:space="0" w:color="EEEEEE"/>
              <w:left w:val="nil"/>
              <w:bottom w:val="nil"/>
              <w:right w:val="nil"/>
            </w:tcBorders>
            <w:shd w:val="clear" w:color="auto" w:fill="F9F9F9"/>
            <w:hideMark/>
          </w:tcPr>
          <w:p w14:paraId="045BBD2E" w14:textId="6A4E5E62" w:rsidR="00D0167B" w:rsidRPr="005E661A" w:rsidRDefault="004455D2" w:rsidP="008561B3">
            <w:pPr>
              <w:spacing w:after="0" w:line="240" w:lineRule="auto"/>
              <w:rPr>
                <w:rFonts w:ascii="Source Sans Pro" w:eastAsia="Times New Roman" w:hAnsi="Source Sans Pro" w:cs="Times New Roman"/>
                <w:color w:val="222222"/>
                <w:sz w:val="27"/>
                <w:szCs w:val="27"/>
              </w:rPr>
            </w:pPr>
            <w:r>
              <w:rPr>
                <w:rFonts w:ascii="Source Sans Pro" w:eastAsia="Times New Roman" w:hAnsi="Source Sans Pro" w:cs="Times New Roman"/>
                <w:color w:val="222222"/>
                <w:sz w:val="27"/>
                <w:szCs w:val="27"/>
              </w:rPr>
              <w:t xml:space="preserve">            General Sibling</w:t>
            </w:r>
          </w:p>
        </w:tc>
        <w:tc>
          <w:tcPr>
            <w:tcW w:w="1958" w:type="pct"/>
            <w:tcBorders>
              <w:top w:val="single" w:sz="6" w:space="0" w:color="EEEEEE"/>
              <w:left w:val="nil"/>
              <w:bottom w:val="nil"/>
              <w:right w:val="nil"/>
            </w:tcBorders>
            <w:shd w:val="clear" w:color="auto" w:fill="F9F9F9"/>
            <w:hideMark/>
          </w:tcPr>
          <w:p w14:paraId="4E754216" w14:textId="1CB3B356" w:rsidR="00D0167B" w:rsidRPr="005E661A" w:rsidRDefault="00D0167B" w:rsidP="00166A69">
            <w:pPr>
              <w:spacing w:after="0" w:line="240" w:lineRule="auto"/>
              <w:jc w:val="center"/>
              <w:rPr>
                <w:rFonts w:ascii="Source Sans Pro" w:eastAsia="Times New Roman" w:hAnsi="Source Sans Pro" w:cs="Times New Roman"/>
                <w:color w:val="222222"/>
                <w:sz w:val="27"/>
                <w:szCs w:val="27"/>
              </w:rPr>
            </w:pPr>
            <w:proofErr w:type="spellStart"/>
            <w:r w:rsidRPr="00F37D52">
              <w:rPr>
                <w:rFonts w:ascii="Source Sans Pro" w:eastAsia="Times New Roman" w:hAnsi="Source Sans Pro" w:cs="Times New Roman"/>
                <w:color w:val="222222"/>
                <w:sz w:val="27"/>
                <w:szCs w:val="27"/>
              </w:rPr>
              <w:t>tag</w:t>
            </w:r>
            <w:r w:rsidRPr="005E661A">
              <w:rPr>
                <w:rFonts w:ascii="Source Sans Pro" w:eastAsia="Times New Roman" w:hAnsi="Source Sans Pro" w:cs="Times New Roman"/>
                <w:color w:val="222222"/>
                <w:sz w:val="27"/>
                <w:szCs w:val="27"/>
              </w:rPr>
              <w:t>.</w:t>
            </w:r>
            <w:r w:rsidRPr="00F37D52">
              <w:rPr>
                <w:rFonts w:ascii="Source Sans Pro" w:eastAsia="Times New Roman" w:hAnsi="Source Sans Pro" w:cs="Times New Roman"/>
                <w:color w:val="222222"/>
                <w:sz w:val="27"/>
                <w:szCs w:val="27"/>
              </w:rPr>
              <w:t>class</w:t>
            </w:r>
            <w:r w:rsidR="00F12BAD">
              <w:rPr>
                <w:rFonts w:ascii="Source Sans Pro" w:eastAsia="Times New Roman" w:hAnsi="Source Sans Pro" w:cs="Times New Roman"/>
                <w:color w:val="222222"/>
                <w:sz w:val="27"/>
                <w:szCs w:val="27"/>
              </w:rPr>
              <w:t>~</w:t>
            </w:r>
            <w:r w:rsidR="007862FF">
              <w:rPr>
                <w:rFonts w:ascii="Source Sans Pro" w:eastAsia="Times New Roman" w:hAnsi="Source Sans Pro" w:cs="Times New Roman"/>
                <w:color w:val="222222"/>
                <w:sz w:val="27"/>
                <w:szCs w:val="27"/>
              </w:rPr>
              <w:t>tag</w:t>
            </w:r>
            <w:proofErr w:type="spellEnd"/>
          </w:p>
        </w:tc>
        <w:tc>
          <w:tcPr>
            <w:tcW w:w="1749" w:type="pct"/>
            <w:tcBorders>
              <w:top w:val="single" w:sz="6" w:space="0" w:color="EEEEEE"/>
              <w:left w:val="nil"/>
              <w:bottom w:val="nil"/>
              <w:right w:val="nil"/>
            </w:tcBorders>
            <w:shd w:val="clear" w:color="auto" w:fill="F9F9F9"/>
            <w:hideMark/>
          </w:tcPr>
          <w:p w14:paraId="03751E90" w14:textId="793F1232" w:rsidR="00D0167B" w:rsidRPr="005E661A" w:rsidRDefault="00D0167B" w:rsidP="00166A69">
            <w:pPr>
              <w:spacing w:after="0" w:line="240" w:lineRule="auto"/>
              <w:jc w:val="center"/>
              <w:rPr>
                <w:rFonts w:ascii="Source Sans Pro" w:eastAsia="Times New Roman" w:hAnsi="Source Sans Pro" w:cs="Times New Roman"/>
                <w:color w:val="222222"/>
                <w:sz w:val="27"/>
                <w:szCs w:val="27"/>
              </w:rPr>
            </w:pPr>
            <w:proofErr w:type="spellStart"/>
            <w:r w:rsidRPr="005E661A">
              <w:rPr>
                <w:rFonts w:ascii="Source Sans Pro" w:eastAsia="Times New Roman" w:hAnsi="Source Sans Pro" w:cs="Times New Roman"/>
                <w:color w:val="222222"/>
                <w:sz w:val="27"/>
                <w:szCs w:val="27"/>
              </w:rPr>
              <w:t>input.</w:t>
            </w:r>
            <w:r w:rsidR="00ED7A0F">
              <w:rPr>
                <w:rFonts w:ascii="Source Sans Pro" w:eastAsia="Times New Roman" w:hAnsi="Source Sans Pro" w:cs="Times New Roman"/>
                <w:color w:val="222222"/>
                <w:sz w:val="27"/>
                <w:szCs w:val="27"/>
              </w:rPr>
              <w:t>txt~a</w:t>
            </w:r>
            <w:proofErr w:type="spellEnd"/>
          </w:p>
        </w:tc>
      </w:tr>
      <w:tr w:rsidR="00D0167B" w:rsidRPr="005E661A" w14:paraId="7D2667C8" w14:textId="77777777" w:rsidTr="006E70D0">
        <w:tc>
          <w:tcPr>
            <w:tcW w:w="1293" w:type="pct"/>
            <w:tcBorders>
              <w:top w:val="single" w:sz="6" w:space="0" w:color="EEEEEE"/>
              <w:left w:val="nil"/>
              <w:bottom w:val="nil"/>
              <w:right w:val="nil"/>
            </w:tcBorders>
            <w:shd w:val="clear" w:color="auto" w:fill="F9F9F9"/>
            <w:hideMark/>
          </w:tcPr>
          <w:p w14:paraId="1B88C3F9" w14:textId="542134D4" w:rsidR="00D0167B" w:rsidRPr="005E661A" w:rsidRDefault="004E680E" w:rsidP="004455D2">
            <w:pPr>
              <w:spacing w:after="0" w:line="240" w:lineRule="auto"/>
              <w:rPr>
                <w:rFonts w:ascii="Source Sans Pro" w:eastAsia="Times New Roman" w:hAnsi="Source Sans Pro" w:cs="Times New Roman"/>
                <w:color w:val="222222"/>
                <w:sz w:val="27"/>
                <w:szCs w:val="27"/>
              </w:rPr>
            </w:pPr>
            <w:r>
              <w:rPr>
                <w:rFonts w:ascii="Source Sans Pro" w:eastAsia="Times New Roman" w:hAnsi="Source Sans Pro" w:cs="Times New Roman"/>
                <w:color w:val="222222"/>
                <w:sz w:val="27"/>
                <w:szCs w:val="27"/>
              </w:rPr>
              <w:t xml:space="preserve">          </w:t>
            </w:r>
            <w:r w:rsidR="00397657">
              <w:rPr>
                <w:rFonts w:ascii="Source Sans Pro" w:eastAsia="Times New Roman" w:hAnsi="Source Sans Pro" w:cs="Times New Roman"/>
                <w:color w:val="222222"/>
                <w:sz w:val="27"/>
                <w:szCs w:val="27"/>
              </w:rPr>
              <w:t xml:space="preserve">  </w:t>
            </w:r>
            <w:r w:rsidR="004455D2">
              <w:rPr>
                <w:rFonts w:ascii="Source Sans Pro" w:eastAsia="Times New Roman" w:hAnsi="Source Sans Pro" w:cs="Times New Roman"/>
                <w:color w:val="222222"/>
                <w:sz w:val="27"/>
                <w:szCs w:val="27"/>
              </w:rPr>
              <w:t>Adjacent Sibling</w:t>
            </w:r>
          </w:p>
        </w:tc>
        <w:tc>
          <w:tcPr>
            <w:tcW w:w="1958" w:type="pct"/>
            <w:tcBorders>
              <w:top w:val="single" w:sz="6" w:space="0" w:color="EEEEEE"/>
              <w:left w:val="nil"/>
              <w:bottom w:val="nil"/>
              <w:right w:val="nil"/>
            </w:tcBorders>
            <w:shd w:val="clear" w:color="auto" w:fill="F9F9F9"/>
            <w:hideMark/>
          </w:tcPr>
          <w:p w14:paraId="68D2EF50" w14:textId="5CE5D438" w:rsidR="00D0167B" w:rsidRPr="005E661A" w:rsidRDefault="000C347B" w:rsidP="00166A69">
            <w:pPr>
              <w:spacing w:after="0" w:line="240" w:lineRule="auto"/>
              <w:jc w:val="center"/>
              <w:rPr>
                <w:rFonts w:ascii="Source Sans Pro" w:eastAsia="Times New Roman" w:hAnsi="Source Sans Pro" w:cs="Times New Roman"/>
                <w:color w:val="222222"/>
                <w:sz w:val="27"/>
                <w:szCs w:val="27"/>
              </w:rPr>
            </w:pPr>
            <w:proofErr w:type="spellStart"/>
            <w:r>
              <w:rPr>
                <w:rFonts w:ascii="Source Sans Pro" w:eastAsia="Times New Roman" w:hAnsi="Source Sans Pro" w:cs="Times New Roman"/>
                <w:color w:val="222222"/>
                <w:sz w:val="27"/>
                <w:szCs w:val="27"/>
              </w:rPr>
              <w:t>tag.class+</w:t>
            </w:r>
            <w:r w:rsidR="00CA18A4">
              <w:rPr>
                <w:rFonts w:ascii="Source Sans Pro" w:eastAsia="Times New Roman" w:hAnsi="Source Sans Pro" w:cs="Times New Roman"/>
                <w:color w:val="222222"/>
                <w:sz w:val="27"/>
                <w:szCs w:val="27"/>
              </w:rPr>
              <w:t>tag</w:t>
            </w:r>
            <w:proofErr w:type="spellEnd"/>
          </w:p>
        </w:tc>
        <w:tc>
          <w:tcPr>
            <w:tcW w:w="1749" w:type="pct"/>
            <w:tcBorders>
              <w:top w:val="single" w:sz="6" w:space="0" w:color="EEEEEE"/>
              <w:left w:val="nil"/>
              <w:bottom w:val="nil"/>
              <w:right w:val="nil"/>
            </w:tcBorders>
            <w:shd w:val="clear" w:color="auto" w:fill="F9F9F9"/>
            <w:hideMark/>
          </w:tcPr>
          <w:p w14:paraId="7F33B151" w14:textId="36FC8C59" w:rsidR="00D0167B" w:rsidRPr="005E661A" w:rsidRDefault="00ED7A0F" w:rsidP="00166A69">
            <w:pPr>
              <w:spacing w:after="0" w:line="240" w:lineRule="auto"/>
              <w:jc w:val="center"/>
              <w:rPr>
                <w:rFonts w:ascii="Source Sans Pro" w:eastAsia="Times New Roman" w:hAnsi="Source Sans Pro" w:cs="Times New Roman"/>
                <w:color w:val="222222"/>
                <w:sz w:val="27"/>
                <w:szCs w:val="27"/>
              </w:rPr>
            </w:pPr>
            <w:proofErr w:type="spellStart"/>
            <w:r w:rsidRPr="005E661A">
              <w:rPr>
                <w:rFonts w:ascii="Source Sans Pro" w:eastAsia="Times New Roman" w:hAnsi="Source Sans Pro" w:cs="Times New Roman"/>
                <w:color w:val="222222"/>
                <w:sz w:val="27"/>
                <w:szCs w:val="27"/>
              </w:rPr>
              <w:t>input.</w:t>
            </w:r>
            <w:r>
              <w:rPr>
                <w:rFonts w:ascii="Source Sans Pro" w:eastAsia="Times New Roman" w:hAnsi="Source Sans Pro" w:cs="Times New Roman"/>
                <w:color w:val="222222"/>
                <w:sz w:val="27"/>
                <w:szCs w:val="27"/>
              </w:rPr>
              <w:t>txt</w:t>
            </w:r>
            <w:r>
              <w:rPr>
                <w:rFonts w:ascii="Source Sans Pro" w:eastAsia="Times New Roman" w:hAnsi="Source Sans Pro" w:cs="Times New Roman"/>
                <w:color w:val="222222"/>
                <w:sz w:val="27"/>
                <w:szCs w:val="27"/>
              </w:rPr>
              <w:t>+</w:t>
            </w:r>
            <w:r>
              <w:rPr>
                <w:rFonts w:ascii="Source Sans Pro" w:eastAsia="Times New Roman" w:hAnsi="Source Sans Pro" w:cs="Times New Roman"/>
                <w:color w:val="222222"/>
                <w:sz w:val="27"/>
                <w:szCs w:val="27"/>
              </w:rPr>
              <w:t>a</w:t>
            </w:r>
            <w:proofErr w:type="spellEnd"/>
          </w:p>
        </w:tc>
      </w:tr>
      <w:tr w:rsidR="00D0167B" w:rsidRPr="005E661A" w14:paraId="24167DB1" w14:textId="77777777" w:rsidTr="006E70D0">
        <w:tc>
          <w:tcPr>
            <w:tcW w:w="1293" w:type="pct"/>
            <w:tcBorders>
              <w:top w:val="single" w:sz="6" w:space="0" w:color="EEEEEE"/>
              <w:left w:val="nil"/>
              <w:bottom w:val="nil"/>
              <w:right w:val="nil"/>
            </w:tcBorders>
            <w:shd w:val="clear" w:color="auto" w:fill="F9F9F9"/>
            <w:hideMark/>
          </w:tcPr>
          <w:p w14:paraId="4568717F" w14:textId="105B15C8" w:rsidR="00D0167B" w:rsidRPr="005E661A" w:rsidRDefault="00355764" w:rsidP="00166A69">
            <w:pPr>
              <w:spacing w:after="0" w:line="240" w:lineRule="auto"/>
              <w:jc w:val="center"/>
              <w:rPr>
                <w:rFonts w:ascii="Source Sans Pro" w:eastAsia="Times New Roman" w:hAnsi="Source Sans Pro" w:cs="Times New Roman"/>
                <w:color w:val="222222"/>
                <w:sz w:val="27"/>
                <w:szCs w:val="27"/>
              </w:rPr>
            </w:pPr>
            <w:r>
              <w:rPr>
                <w:rFonts w:ascii="Source Sans Pro" w:eastAsia="Times New Roman" w:hAnsi="Source Sans Pro" w:cs="Times New Roman"/>
                <w:color w:val="222222"/>
                <w:sz w:val="27"/>
                <w:szCs w:val="27"/>
              </w:rPr>
              <w:t>Pseudo classes</w:t>
            </w:r>
          </w:p>
        </w:tc>
        <w:tc>
          <w:tcPr>
            <w:tcW w:w="1958" w:type="pct"/>
            <w:tcBorders>
              <w:top w:val="single" w:sz="6" w:space="0" w:color="EEEEEE"/>
              <w:left w:val="nil"/>
              <w:bottom w:val="nil"/>
              <w:right w:val="nil"/>
            </w:tcBorders>
            <w:shd w:val="clear" w:color="auto" w:fill="F9F9F9"/>
            <w:hideMark/>
          </w:tcPr>
          <w:p w14:paraId="52D6E921" w14:textId="53AA6BFB" w:rsidR="00D0167B" w:rsidRPr="005E661A" w:rsidRDefault="0024010C" w:rsidP="00166A69">
            <w:pPr>
              <w:spacing w:after="0" w:line="240" w:lineRule="auto"/>
              <w:jc w:val="center"/>
              <w:rPr>
                <w:rFonts w:ascii="Source Sans Pro" w:eastAsia="Times New Roman" w:hAnsi="Source Sans Pro" w:cs="Times New Roman"/>
                <w:color w:val="222222"/>
                <w:sz w:val="27"/>
                <w:szCs w:val="27"/>
              </w:rPr>
            </w:pPr>
            <w:proofErr w:type="spellStart"/>
            <w:proofErr w:type="gramStart"/>
            <w:r>
              <w:rPr>
                <w:rFonts w:ascii="Source Sans Pro" w:eastAsia="Times New Roman" w:hAnsi="Source Sans Pro" w:cs="Times New Roman"/>
                <w:color w:val="222222"/>
                <w:sz w:val="27"/>
                <w:szCs w:val="27"/>
              </w:rPr>
              <w:t>element</w:t>
            </w:r>
            <w:r w:rsidR="00376EB1">
              <w:rPr>
                <w:rFonts w:ascii="Source Sans Pro" w:eastAsia="Times New Roman" w:hAnsi="Source Sans Pro" w:cs="Times New Roman"/>
                <w:color w:val="222222"/>
                <w:sz w:val="27"/>
                <w:szCs w:val="27"/>
              </w:rPr>
              <w:t>:enabled</w:t>
            </w:r>
            <w:proofErr w:type="spellEnd"/>
            <w:proofErr w:type="gramEnd"/>
          </w:p>
        </w:tc>
        <w:tc>
          <w:tcPr>
            <w:tcW w:w="1749" w:type="pct"/>
            <w:tcBorders>
              <w:top w:val="single" w:sz="6" w:space="0" w:color="EEEEEE"/>
              <w:left w:val="nil"/>
              <w:bottom w:val="nil"/>
              <w:right w:val="nil"/>
            </w:tcBorders>
            <w:shd w:val="clear" w:color="auto" w:fill="F9F9F9"/>
            <w:hideMark/>
          </w:tcPr>
          <w:p w14:paraId="19BA8895" w14:textId="04C56BA4" w:rsidR="00D0167B" w:rsidRPr="005E661A" w:rsidRDefault="006E70D0" w:rsidP="00166A69">
            <w:pPr>
              <w:spacing w:after="0" w:line="240" w:lineRule="auto"/>
              <w:jc w:val="center"/>
              <w:rPr>
                <w:rFonts w:ascii="Source Sans Pro" w:eastAsia="Times New Roman" w:hAnsi="Source Sans Pro" w:cs="Times New Roman"/>
                <w:color w:val="222222"/>
                <w:sz w:val="27"/>
                <w:szCs w:val="27"/>
              </w:rPr>
            </w:pPr>
            <w:proofErr w:type="spellStart"/>
            <w:proofErr w:type="gramStart"/>
            <w:r>
              <w:rPr>
                <w:rFonts w:ascii="Source Sans Pro" w:eastAsia="Times New Roman" w:hAnsi="Source Sans Pro" w:cs="Times New Roman"/>
                <w:color w:val="222222"/>
                <w:sz w:val="27"/>
                <w:szCs w:val="27"/>
              </w:rPr>
              <w:t>checkbox:enabled</w:t>
            </w:r>
            <w:proofErr w:type="spellEnd"/>
            <w:proofErr w:type="gramEnd"/>
          </w:p>
        </w:tc>
      </w:tr>
      <w:tr w:rsidR="004E680E" w:rsidRPr="005E661A" w14:paraId="1EF163DA" w14:textId="77777777" w:rsidTr="006E70D0">
        <w:tc>
          <w:tcPr>
            <w:tcW w:w="1293" w:type="pct"/>
            <w:tcBorders>
              <w:top w:val="single" w:sz="6" w:space="0" w:color="EEEEEE"/>
              <w:left w:val="nil"/>
              <w:bottom w:val="nil"/>
              <w:right w:val="nil"/>
            </w:tcBorders>
            <w:shd w:val="clear" w:color="auto" w:fill="F9F9F9"/>
          </w:tcPr>
          <w:p w14:paraId="3B9E7091" w14:textId="12E61BD2" w:rsidR="004E680E" w:rsidRPr="005E661A" w:rsidRDefault="004E680E" w:rsidP="00166A69">
            <w:pPr>
              <w:spacing w:after="0" w:line="240" w:lineRule="auto"/>
              <w:jc w:val="center"/>
              <w:rPr>
                <w:rFonts w:ascii="Source Sans Pro" w:eastAsia="Times New Roman" w:hAnsi="Source Sans Pro" w:cs="Times New Roman"/>
                <w:color w:val="222222"/>
                <w:sz w:val="27"/>
                <w:szCs w:val="27"/>
              </w:rPr>
            </w:pPr>
          </w:p>
        </w:tc>
        <w:tc>
          <w:tcPr>
            <w:tcW w:w="1958" w:type="pct"/>
            <w:tcBorders>
              <w:top w:val="single" w:sz="6" w:space="0" w:color="EEEEEE"/>
              <w:left w:val="nil"/>
              <w:bottom w:val="nil"/>
              <w:right w:val="nil"/>
            </w:tcBorders>
            <w:shd w:val="clear" w:color="auto" w:fill="F9F9F9"/>
          </w:tcPr>
          <w:p w14:paraId="485131C8" w14:textId="675A6BCA" w:rsidR="004E680E" w:rsidRPr="005E661A" w:rsidRDefault="004E680E" w:rsidP="00166A69">
            <w:pPr>
              <w:spacing w:after="0" w:line="240" w:lineRule="auto"/>
              <w:jc w:val="center"/>
              <w:rPr>
                <w:rFonts w:ascii="Source Sans Pro" w:eastAsia="Times New Roman" w:hAnsi="Source Sans Pro" w:cs="Times New Roman"/>
                <w:color w:val="222222"/>
                <w:sz w:val="27"/>
                <w:szCs w:val="27"/>
              </w:rPr>
            </w:pPr>
          </w:p>
        </w:tc>
        <w:tc>
          <w:tcPr>
            <w:tcW w:w="1749" w:type="pct"/>
            <w:tcBorders>
              <w:top w:val="single" w:sz="6" w:space="0" w:color="EEEEEE"/>
              <w:left w:val="nil"/>
              <w:bottom w:val="nil"/>
              <w:right w:val="nil"/>
            </w:tcBorders>
            <w:shd w:val="clear" w:color="auto" w:fill="F9F9F9"/>
          </w:tcPr>
          <w:p w14:paraId="6DEFADF4" w14:textId="4760CB0C" w:rsidR="004E680E" w:rsidRPr="005E661A" w:rsidRDefault="004E680E" w:rsidP="00166A69">
            <w:pPr>
              <w:spacing w:after="0" w:line="240" w:lineRule="auto"/>
              <w:jc w:val="center"/>
              <w:rPr>
                <w:rFonts w:ascii="Source Sans Pro" w:eastAsia="Times New Roman" w:hAnsi="Source Sans Pro" w:cs="Times New Roman"/>
                <w:color w:val="222222"/>
                <w:sz w:val="27"/>
                <w:szCs w:val="27"/>
              </w:rPr>
            </w:pPr>
          </w:p>
        </w:tc>
      </w:tr>
    </w:tbl>
    <w:p w14:paraId="3C85C36D" w14:textId="77777777" w:rsidR="005E661A" w:rsidRDefault="005E661A"/>
    <w:p w14:paraId="2A305F64" w14:textId="77777777" w:rsidR="00546BE3" w:rsidRDefault="00546BE3"/>
    <w:p w14:paraId="055CB16C" w14:textId="46E1C98F" w:rsidR="00163EBB" w:rsidRDefault="005B6588">
      <w:proofErr w:type="gramStart"/>
      <w:r w:rsidRPr="005B6588">
        <w:t>font[</w:t>
      </w:r>
      <w:proofErr w:type="gramEnd"/>
      <w:r w:rsidRPr="005B6588">
        <w:t>face='Arial, Helvetica, sans-serif, Verdana'][</w:t>
      </w:r>
      <w:proofErr w:type="spellStart"/>
      <w:r w:rsidRPr="005B6588">
        <w:t>xpath</w:t>
      </w:r>
      <w:proofErr w:type="spellEnd"/>
      <w:r w:rsidRPr="005B6588">
        <w:t>='1']</w:t>
      </w:r>
    </w:p>
    <w:p w14:paraId="5EA65E1A" w14:textId="77777777" w:rsidR="005B6588" w:rsidRDefault="005B6588"/>
    <w:p w14:paraId="4963D4B4" w14:textId="77777777" w:rsidR="005A188E" w:rsidRDefault="005A188E"/>
    <w:p w14:paraId="61C1B8B9" w14:textId="15FE537E" w:rsidR="005A188E" w:rsidRDefault="00000000">
      <w:hyperlink r:id="rId32" w:history="1">
        <w:r w:rsidR="00BB52F4" w:rsidRPr="00C8760D">
          <w:rPr>
            <w:rStyle w:val="Hyperlink"/>
          </w:rPr>
          <w:t>https://www.browserstack.com/guid</w:t>
        </w:r>
        <w:r w:rsidR="00BB52F4" w:rsidRPr="00C8760D">
          <w:rPr>
            <w:rStyle w:val="Hyperlink"/>
          </w:rPr>
          <w:t>e</w:t>
        </w:r>
        <w:r w:rsidR="00BB52F4" w:rsidRPr="00C8760D">
          <w:rPr>
            <w:rStyle w:val="Hyperlink"/>
          </w:rPr>
          <w:t>/css-selectors-cheat-sheet</w:t>
        </w:r>
      </w:hyperlink>
    </w:p>
    <w:p w14:paraId="4F195EBA" w14:textId="77777777" w:rsidR="00BB52F4" w:rsidRDefault="00BB52F4"/>
    <w:sectPr w:rsidR="00BB52F4" w:rsidSect="00CA4F81">
      <w:pgSz w:w="16838" w:h="23811" w:code="8"/>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inherit">
    <w:altName w:val="Times New Roman"/>
    <w:panose1 w:val="00000000000000000000"/>
    <w:charset w:val="00"/>
    <w:family w:val="roman"/>
    <w:notTrueType/>
    <w:pitch w:val="default"/>
  </w:font>
  <w:font w:name="Source Sans Pro">
    <w:charset w:val="00"/>
    <w:family w:val="swiss"/>
    <w:pitch w:val="variable"/>
    <w:sig w:usb0="600002F7" w:usb1="02000001"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632B15"/>
    <w:multiLevelType w:val="multilevel"/>
    <w:tmpl w:val="F556A45A"/>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B61441C"/>
    <w:multiLevelType w:val="multilevel"/>
    <w:tmpl w:val="4A340E06"/>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945DAE"/>
    <w:multiLevelType w:val="multilevel"/>
    <w:tmpl w:val="549EAE1A"/>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E546DC5"/>
    <w:multiLevelType w:val="multilevel"/>
    <w:tmpl w:val="E954F5B8"/>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89B2EB9"/>
    <w:multiLevelType w:val="multilevel"/>
    <w:tmpl w:val="5472184C"/>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5" w15:restartNumberingAfterBreak="0">
    <w:nsid w:val="25492A31"/>
    <w:multiLevelType w:val="multilevel"/>
    <w:tmpl w:val="994ED44C"/>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8CA79F0"/>
    <w:multiLevelType w:val="multilevel"/>
    <w:tmpl w:val="76D6824C"/>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E540926"/>
    <w:multiLevelType w:val="multilevel"/>
    <w:tmpl w:val="450A1B9C"/>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A56466A"/>
    <w:multiLevelType w:val="multilevel"/>
    <w:tmpl w:val="1D0A784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F462802"/>
    <w:multiLevelType w:val="multilevel"/>
    <w:tmpl w:val="0ACA322C"/>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FEB50C0"/>
    <w:multiLevelType w:val="multilevel"/>
    <w:tmpl w:val="4F167ED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5924257"/>
    <w:multiLevelType w:val="multilevel"/>
    <w:tmpl w:val="734E175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C0C3303"/>
    <w:multiLevelType w:val="multilevel"/>
    <w:tmpl w:val="59742C5C"/>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C3E2CB1"/>
    <w:multiLevelType w:val="multilevel"/>
    <w:tmpl w:val="676892A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E351547"/>
    <w:multiLevelType w:val="multilevel"/>
    <w:tmpl w:val="D4B0207C"/>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5" w15:restartNumberingAfterBreak="0">
    <w:nsid w:val="509A78F4"/>
    <w:multiLevelType w:val="multilevel"/>
    <w:tmpl w:val="E5FECEFA"/>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6" w15:restartNumberingAfterBreak="0">
    <w:nsid w:val="52F11EBB"/>
    <w:multiLevelType w:val="multilevel"/>
    <w:tmpl w:val="45FC379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5D17145"/>
    <w:multiLevelType w:val="multilevel"/>
    <w:tmpl w:val="5748DDC4"/>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8" w15:restartNumberingAfterBreak="0">
    <w:nsid w:val="59195F74"/>
    <w:multiLevelType w:val="multilevel"/>
    <w:tmpl w:val="5C14D064"/>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CA02299"/>
    <w:multiLevelType w:val="multilevel"/>
    <w:tmpl w:val="DFC8806C"/>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12F2120"/>
    <w:multiLevelType w:val="multilevel"/>
    <w:tmpl w:val="DF36C036"/>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21" w15:restartNumberingAfterBreak="0">
    <w:nsid w:val="629419D6"/>
    <w:multiLevelType w:val="multilevel"/>
    <w:tmpl w:val="AAE0BFF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8A84C5B"/>
    <w:multiLevelType w:val="multilevel"/>
    <w:tmpl w:val="2B3878F8"/>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A0F01A8"/>
    <w:multiLevelType w:val="multilevel"/>
    <w:tmpl w:val="8A06B206"/>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89F3452"/>
    <w:multiLevelType w:val="multilevel"/>
    <w:tmpl w:val="C6BA6944"/>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92428D8"/>
    <w:multiLevelType w:val="multilevel"/>
    <w:tmpl w:val="61C647B0"/>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26" w15:restartNumberingAfterBreak="0">
    <w:nsid w:val="7A596986"/>
    <w:multiLevelType w:val="multilevel"/>
    <w:tmpl w:val="27FA0016"/>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DBA19B1"/>
    <w:multiLevelType w:val="multilevel"/>
    <w:tmpl w:val="BC521646"/>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num w:numId="1" w16cid:durableId="863596211">
    <w:abstractNumId w:val="5"/>
  </w:num>
  <w:num w:numId="2" w16cid:durableId="586573266">
    <w:abstractNumId w:val="0"/>
  </w:num>
  <w:num w:numId="3" w16cid:durableId="1736977151">
    <w:abstractNumId w:val="27"/>
  </w:num>
  <w:num w:numId="4" w16cid:durableId="624624805">
    <w:abstractNumId w:val="21"/>
  </w:num>
  <w:num w:numId="5" w16cid:durableId="1739982324">
    <w:abstractNumId w:val="17"/>
  </w:num>
  <w:num w:numId="6" w16cid:durableId="369768519">
    <w:abstractNumId w:val="6"/>
  </w:num>
  <w:num w:numId="7" w16cid:durableId="919142740">
    <w:abstractNumId w:val="24"/>
  </w:num>
  <w:num w:numId="8" w16cid:durableId="674190437">
    <w:abstractNumId w:val="18"/>
  </w:num>
  <w:num w:numId="9" w16cid:durableId="1707027736">
    <w:abstractNumId w:val="1"/>
  </w:num>
  <w:num w:numId="10" w16cid:durableId="1081297892">
    <w:abstractNumId w:val="23"/>
  </w:num>
  <w:num w:numId="11" w16cid:durableId="762342503">
    <w:abstractNumId w:val="16"/>
  </w:num>
  <w:num w:numId="12" w16cid:durableId="1799375457">
    <w:abstractNumId w:val="7"/>
  </w:num>
  <w:num w:numId="13" w16cid:durableId="957027870">
    <w:abstractNumId w:val="15"/>
  </w:num>
  <w:num w:numId="14" w16cid:durableId="763962835">
    <w:abstractNumId w:val="4"/>
  </w:num>
  <w:num w:numId="15" w16cid:durableId="1278176375">
    <w:abstractNumId w:val="12"/>
  </w:num>
  <w:num w:numId="16" w16cid:durableId="1355574866">
    <w:abstractNumId w:val="25"/>
  </w:num>
  <w:num w:numId="17" w16cid:durableId="211311107">
    <w:abstractNumId w:val="19"/>
  </w:num>
  <w:num w:numId="18" w16cid:durableId="1711804736">
    <w:abstractNumId w:val="26"/>
  </w:num>
  <w:num w:numId="19" w16cid:durableId="1718243370">
    <w:abstractNumId w:val="2"/>
  </w:num>
  <w:num w:numId="20" w16cid:durableId="715006363">
    <w:abstractNumId w:val="13"/>
  </w:num>
  <w:num w:numId="21" w16cid:durableId="1634479376">
    <w:abstractNumId w:val="8"/>
  </w:num>
  <w:num w:numId="22" w16cid:durableId="2054769220">
    <w:abstractNumId w:val="11"/>
  </w:num>
  <w:num w:numId="23" w16cid:durableId="1708986445">
    <w:abstractNumId w:val="22"/>
  </w:num>
  <w:num w:numId="24" w16cid:durableId="110631376">
    <w:abstractNumId w:val="9"/>
  </w:num>
  <w:num w:numId="25" w16cid:durableId="133833232">
    <w:abstractNumId w:val="3"/>
  </w:num>
  <w:num w:numId="26" w16cid:durableId="1846439495">
    <w:abstractNumId w:val="14"/>
  </w:num>
  <w:num w:numId="27" w16cid:durableId="2001225233">
    <w:abstractNumId w:val="20"/>
  </w:num>
  <w:num w:numId="28" w16cid:durableId="794642347">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val="bestFit" w:percent="78"/>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7732"/>
    <w:rsid w:val="0006292E"/>
    <w:rsid w:val="000C347B"/>
    <w:rsid w:val="000D065E"/>
    <w:rsid w:val="000F15EA"/>
    <w:rsid w:val="00135BAF"/>
    <w:rsid w:val="00163EBB"/>
    <w:rsid w:val="001742DE"/>
    <w:rsid w:val="0024010C"/>
    <w:rsid w:val="00253ED8"/>
    <w:rsid w:val="00355764"/>
    <w:rsid w:val="00376EB1"/>
    <w:rsid w:val="00397657"/>
    <w:rsid w:val="004455D2"/>
    <w:rsid w:val="00445876"/>
    <w:rsid w:val="00477F5D"/>
    <w:rsid w:val="004A3D41"/>
    <w:rsid w:val="004E680E"/>
    <w:rsid w:val="004F0BEF"/>
    <w:rsid w:val="00546BE3"/>
    <w:rsid w:val="00560CF6"/>
    <w:rsid w:val="005A188E"/>
    <w:rsid w:val="005B6588"/>
    <w:rsid w:val="005E661A"/>
    <w:rsid w:val="00652C2B"/>
    <w:rsid w:val="00660459"/>
    <w:rsid w:val="006955EF"/>
    <w:rsid w:val="006956AA"/>
    <w:rsid w:val="006E70D0"/>
    <w:rsid w:val="006F7732"/>
    <w:rsid w:val="00766328"/>
    <w:rsid w:val="007862FF"/>
    <w:rsid w:val="007C05A2"/>
    <w:rsid w:val="007F1127"/>
    <w:rsid w:val="00810F5F"/>
    <w:rsid w:val="008217E2"/>
    <w:rsid w:val="008561B3"/>
    <w:rsid w:val="008802F5"/>
    <w:rsid w:val="008E2717"/>
    <w:rsid w:val="00B13671"/>
    <w:rsid w:val="00B71F51"/>
    <w:rsid w:val="00B87E41"/>
    <w:rsid w:val="00BB52F4"/>
    <w:rsid w:val="00C53ECD"/>
    <w:rsid w:val="00CA18A4"/>
    <w:rsid w:val="00CA4F81"/>
    <w:rsid w:val="00D0167B"/>
    <w:rsid w:val="00D26BD0"/>
    <w:rsid w:val="00DA2C5B"/>
    <w:rsid w:val="00DE5B2F"/>
    <w:rsid w:val="00E94992"/>
    <w:rsid w:val="00ED7A0F"/>
    <w:rsid w:val="00F12BAD"/>
    <w:rsid w:val="00F37D52"/>
    <w:rsid w:val="00FE51D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8E21F6"/>
  <w15:chartTrackingRefBased/>
  <w15:docId w15:val="{3856C73E-CD63-4FD8-8168-00B4C34ABB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qFormat/>
    <w:rsid w:val="00766328"/>
    <w:pPr>
      <w:spacing w:before="100" w:beforeAutospacing="1" w:after="100" w:afterAutospacing="1" w:line="240" w:lineRule="auto"/>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766328"/>
    <w:rPr>
      <w:rFonts w:ascii="Times New Roman" w:eastAsia="Times New Roman" w:hAnsi="Times New Roman" w:cs="Times New Roman"/>
      <w:b/>
      <w:bCs/>
      <w:sz w:val="36"/>
      <w:szCs w:val="36"/>
    </w:rPr>
  </w:style>
  <w:style w:type="paragraph" w:customStyle="1" w:styleId="msonormal0">
    <w:name w:val="msonormal"/>
    <w:basedOn w:val="Normal"/>
    <w:rsid w:val="00766328"/>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766328"/>
    <w:rPr>
      <w:b/>
      <w:bCs/>
    </w:rPr>
  </w:style>
  <w:style w:type="paragraph" w:styleId="NormalWeb">
    <w:name w:val="Normal (Web)"/>
    <w:basedOn w:val="Normal"/>
    <w:uiPriority w:val="99"/>
    <w:semiHidden/>
    <w:unhideWhenUsed/>
    <w:rsid w:val="00766328"/>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766328"/>
    <w:rPr>
      <w:color w:val="0000FF"/>
      <w:u w:val="single"/>
    </w:rPr>
  </w:style>
  <w:style w:type="character" w:styleId="FollowedHyperlink">
    <w:name w:val="FollowedHyperlink"/>
    <w:basedOn w:val="DefaultParagraphFont"/>
    <w:uiPriority w:val="99"/>
    <w:semiHidden/>
    <w:unhideWhenUsed/>
    <w:rsid w:val="00766328"/>
    <w:rPr>
      <w:color w:val="800080"/>
      <w:u w:val="single"/>
    </w:rPr>
  </w:style>
  <w:style w:type="character" w:styleId="Emphasis">
    <w:name w:val="Emphasis"/>
    <w:basedOn w:val="DefaultParagraphFont"/>
    <w:uiPriority w:val="20"/>
    <w:qFormat/>
    <w:rsid w:val="00766328"/>
    <w:rPr>
      <w:i/>
      <w:iCs/>
    </w:rPr>
  </w:style>
  <w:style w:type="character" w:styleId="HTMLCode">
    <w:name w:val="HTML Code"/>
    <w:basedOn w:val="DefaultParagraphFont"/>
    <w:uiPriority w:val="99"/>
    <w:semiHidden/>
    <w:unhideWhenUsed/>
    <w:rsid w:val="00766328"/>
    <w:rPr>
      <w:rFonts w:ascii="Courier New" w:eastAsia="Times New Roman" w:hAnsi="Courier New" w:cs="Courier New"/>
      <w:sz w:val="20"/>
      <w:szCs w:val="20"/>
    </w:rPr>
  </w:style>
  <w:style w:type="character" w:customStyle="1" w:styleId="enlighterenlighterjs">
    <w:name w:val="enlighterenlighterjs"/>
    <w:basedOn w:val="DefaultParagraphFont"/>
    <w:rsid w:val="00766328"/>
  </w:style>
  <w:style w:type="character" w:customStyle="1" w:styleId="sy0">
    <w:name w:val="sy0"/>
    <w:basedOn w:val="DefaultParagraphFont"/>
    <w:rsid w:val="00766328"/>
  </w:style>
  <w:style w:type="character" w:customStyle="1" w:styleId="me0">
    <w:name w:val="me0"/>
    <w:basedOn w:val="DefaultParagraphFont"/>
    <w:rsid w:val="00766328"/>
  </w:style>
  <w:style w:type="character" w:customStyle="1" w:styleId="br0">
    <w:name w:val="br0"/>
    <w:basedOn w:val="DefaultParagraphFont"/>
    <w:rsid w:val="00766328"/>
  </w:style>
  <w:style w:type="character" w:customStyle="1" w:styleId="st0">
    <w:name w:val="st0"/>
    <w:basedOn w:val="DefaultParagraphFont"/>
    <w:rsid w:val="00766328"/>
  </w:style>
  <w:style w:type="character" w:customStyle="1" w:styleId="st1">
    <w:name w:val="st1"/>
    <w:basedOn w:val="DefaultParagraphFont"/>
    <w:rsid w:val="00766328"/>
  </w:style>
  <w:style w:type="character" w:customStyle="1" w:styleId="kw3">
    <w:name w:val="kw3"/>
    <w:basedOn w:val="DefaultParagraphFont"/>
    <w:rsid w:val="00766328"/>
  </w:style>
  <w:style w:type="character" w:customStyle="1" w:styleId="kw1">
    <w:name w:val="kw1"/>
    <w:basedOn w:val="DefaultParagraphFont"/>
    <w:rsid w:val="00766328"/>
  </w:style>
  <w:style w:type="character" w:styleId="UnresolvedMention">
    <w:name w:val="Unresolved Mention"/>
    <w:basedOn w:val="DefaultParagraphFont"/>
    <w:uiPriority w:val="99"/>
    <w:semiHidden/>
    <w:unhideWhenUsed/>
    <w:rsid w:val="005E661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4514956">
      <w:bodyDiv w:val="1"/>
      <w:marLeft w:val="0"/>
      <w:marRight w:val="0"/>
      <w:marTop w:val="0"/>
      <w:marBottom w:val="0"/>
      <w:divBdr>
        <w:top w:val="none" w:sz="0" w:space="0" w:color="auto"/>
        <w:left w:val="none" w:sz="0" w:space="0" w:color="auto"/>
        <w:bottom w:val="none" w:sz="0" w:space="0" w:color="auto"/>
        <w:right w:val="none" w:sz="0" w:space="0" w:color="auto"/>
      </w:divBdr>
    </w:div>
    <w:div w:id="1633169568">
      <w:bodyDiv w:val="1"/>
      <w:marLeft w:val="0"/>
      <w:marRight w:val="0"/>
      <w:marTop w:val="0"/>
      <w:marBottom w:val="0"/>
      <w:divBdr>
        <w:top w:val="none" w:sz="0" w:space="0" w:color="auto"/>
        <w:left w:val="none" w:sz="0" w:space="0" w:color="auto"/>
        <w:bottom w:val="none" w:sz="0" w:space="0" w:color="auto"/>
        <w:right w:val="none" w:sz="0" w:space="0" w:color="auto"/>
      </w:divBdr>
      <w:divsChild>
        <w:div w:id="1405452232">
          <w:marLeft w:val="0"/>
          <w:marRight w:val="0"/>
          <w:marTop w:val="0"/>
          <w:marBottom w:val="300"/>
          <w:divBdr>
            <w:top w:val="none" w:sz="0" w:space="0" w:color="auto"/>
            <w:left w:val="none" w:sz="0" w:space="0" w:color="auto"/>
            <w:bottom w:val="none" w:sz="0" w:space="0" w:color="auto"/>
            <w:right w:val="none" w:sz="0" w:space="0" w:color="auto"/>
          </w:divBdr>
          <w:divsChild>
            <w:div w:id="1732382406">
              <w:marLeft w:val="0"/>
              <w:marRight w:val="0"/>
              <w:marTop w:val="0"/>
              <w:marBottom w:val="0"/>
              <w:divBdr>
                <w:top w:val="none" w:sz="0" w:space="0" w:color="auto"/>
                <w:left w:val="none" w:sz="0" w:space="0" w:color="auto"/>
                <w:bottom w:val="none" w:sz="0" w:space="0" w:color="auto"/>
                <w:right w:val="none" w:sz="0" w:space="0" w:color="auto"/>
              </w:divBdr>
            </w:div>
          </w:divsChild>
        </w:div>
        <w:div w:id="837966442">
          <w:marLeft w:val="0"/>
          <w:marRight w:val="0"/>
          <w:marTop w:val="0"/>
          <w:marBottom w:val="300"/>
          <w:divBdr>
            <w:top w:val="none" w:sz="0" w:space="0" w:color="auto"/>
            <w:left w:val="none" w:sz="0" w:space="0" w:color="auto"/>
            <w:bottom w:val="none" w:sz="0" w:space="0" w:color="auto"/>
            <w:right w:val="none" w:sz="0" w:space="0" w:color="auto"/>
          </w:divBdr>
          <w:divsChild>
            <w:div w:id="1550338595">
              <w:marLeft w:val="0"/>
              <w:marRight w:val="0"/>
              <w:marTop w:val="0"/>
              <w:marBottom w:val="0"/>
              <w:divBdr>
                <w:top w:val="none" w:sz="0" w:space="0" w:color="auto"/>
                <w:left w:val="none" w:sz="0" w:space="0" w:color="auto"/>
                <w:bottom w:val="none" w:sz="0" w:space="0" w:color="auto"/>
                <w:right w:val="none" w:sz="0" w:space="0" w:color="auto"/>
              </w:divBdr>
            </w:div>
          </w:divsChild>
        </w:div>
        <w:div w:id="54856539">
          <w:marLeft w:val="0"/>
          <w:marRight w:val="0"/>
          <w:marTop w:val="0"/>
          <w:marBottom w:val="300"/>
          <w:divBdr>
            <w:top w:val="none" w:sz="0" w:space="0" w:color="auto"/>
            <w:left w:val="none" w:sz="0" w:space="0" w:color="auto"/>
            <w:bottom w:val="none" w:sz="0" w:space="0" w:color="auto"/>
            <w:right w:val="none" w:sz="0" w:space="0" w:color="auto"/>
          </w:divBdr>
          <w:divsChild>
            <w:div w:id="1152018823">
              <w:marLeft w:val="0"/>
              <w:marRight w:val="0"/>
              <w:marTop w:val="0"/>
              <w:marBottom w:val="0"/>
              <w:divBdr>
                <w:top w:val="none" w:sz="0" w:space="0" w:color="auto"/>
                <w:left w:val="none" w:sz="0" w:space="0" w:color="auto"/>
                <w:bottom w:val="none" w:sz="0" w:space="0" w:color="auto"/>
                <w:right w:val="none" w:sz="0" w:space="0" w:color="auto"/>
              </w:divBdr>
            </w:div>
          </w:divsChild>
        </w:div>
        <w:div w:id="1282954309">
          <w:marLeft w:val="0"/>
          <w:marRight w:val="0"/>
          <w:marTop w:val="0"/>
          <w:marBottom w:val="300"/>
          <w:divBdr>
            <w:top w:val="none" w:sz="0" w:space="0" w:color="auto"/>
            <w:left w:val="none" w:sz="0" w:space="0" w:color="auto"/>
            <w:bottom w:val="none" w:sz="0" w:space="0" w:color="auto"/>
            <w:right w:val="none" w:sz="0" w:space="0" w:color="auto"/>
          </w:divBdr>
          <w:divsChild>
            <w:div w:id="2017491955">
              <w:marLeft w:val="0"/>
              <w:marRight w:val="0"/>
              <w:marTop w:val="0"/>
              <w:marBottom w:val="0"/>
              <w:divBdr>
                <w:top w:val="none" w:sz="0" w:space="0" w:color="auto"/>
                <w:left w:val="none" w:sz="0" w:space="0" w:color="auto"/>
                <w:bottom w:val="none" w:sz="0" w:space="0" w:color="auto"/>
                <w:right w:val="none" w:sz="0" w:space="0" w:color="auto"/>
              </w:divBdr>
            </w:div>
          </w:divsChild>
        </w:div>
        <w:div w:id="731732224">
          <w:marLeft w:val="0"/>
          <w:marRight w:val="0"/>
          <w:marTop w:val="0"/>
          <w:marBottom w:val="300"/>
          <w:divBdr>
            <w:top w:val="none" w:sz="0" w:space="0" w:color="auto"/>
            <w:left w:val="none" w:sz="0" w:space="0" w:color="auto"/>
            <w:bottom w:val="none" w:sz="0" w:space="0" w:color="auto"/>
            <w:right w:val="none" w:sz="0" w:space="0" w:color="auto"/>
          </w:divBdr>
          <w:divsChild>
            <w:div w:id="1788085479">
              <w:marLeft w:val="0"/>
              <w:marRight w:val="0"/>
              <w:marTop w:val="0"/>
              <w:marBottom w:val="0"/>
              <w:divBdr>
                <w:top w:val="none" w:sz="0" w:space="0" w:color="auto"/>
                <w:left w:val="none" w:sz="0" w:space="0" w:color="auto"/>
                <w:bottom w:val="none" w:sz="0" w:space="0" w:color="auto"/>
                <w:right w:val="none" w:sz="0" w:space="0" w:color="auto"/>
              </w:divBdr>
            </w:div>
          </w:divsChild>
        </w:div>
        <w:div w:id="801197122">
          <w:marLeft w:val="0"/>
          <w:marRight w:val="0"/>
          <w:marTop w:val="0"/>
          <w:marBottom w:val="300"/>
          <w:divBdr>
            <w:top w:val="none" w:sz="0" w:space="0" w:color="auto"/>
            <w:left w:val="none" w:sz="0" w:space="0" w:color="auto"/>
            <w:bottom w:val="none" w:sz="0" w:space="0" w:color="auto"/>
            <w:right w:val="none" w:sz="0" w:space="0" w:color="auto"/>
          </w:divBdr>
          <w:divsChild>
            <w:div w:id="1688868493">
              <w:marLeft w:val="0"/>
              <w:marRight w:val="0"/>
              <w:marTop w:val="0"/>
              <w:marBottom w:val="0"/>
              <w:divBdr>
                <w:top w:val="none" w:sz="0" w:space="0" w:color="auto"/>
                <w:left w:val="none" w:sz="0" w:space="0" w:color="auto"/>
                <w:bottom w:val="none" w:sz="0" w:space="0" w:color="auto"/>
                <w:right w:val="none" w:sz="0" w:space="0" w:color="auto"/>
              </w:divBdr>
            </w:div>
          </w:divsChild>
        </w:div>
        <w:div w:id="1498227187">
          <w:marLeft w:val="0"/>
          <w:marRight w:val="0"/>
          <w:marTop w:val="0"/>
          <w:marBottom w:val="300"/>
          <w:divBdr>
            <w:top w:val="none" w:sz="0" w:space="0" w:color="auto"/>
            <w:left w:val="none" w:sz="0" w:space="0" w:color="auto"/>
            <w:bottom w:val="none" w:sz="0" w:space="0" w:color="auto"/>
            <w:right w:val="none" w:sz="0" w:space="0" w:color="auto"/>
          </w:divBdr>
          <w:divsChild>
            <w:div w:id="591470867">
              <w:marLeft w:val="0"/>
              <w:marRight w:val="0"/>
              <w:marTop w:val="0"/>
              <w:marBottom w:val="0"/>
              <w:divBdr>
                <w:top w:val="none" w:sz="0" w:space="0" w:color="auto"/>
                <w:left w:val="none" w:sz="0" w:space="0" w:color="auto"/>
                <w:bottom w:val="none" w:sz="0" w:space="0" w:color="auto"/>
                <w:right w:val="none" w:sz="0" w:space="0" w:color="auto"/>
              </w:divBdr>
            </w:div>
          </w:divsChild>
        </w:div>
        <w:div w:id="784807973">
          <w:marLeft w:val="0"/>
          <w:marRight w:val="0"/>
          <w:marTop w:val="0"/>
          <w:marBottom w:val="300"/>
          <w:divBdr>
            <w:top w:val="none" w:sz="0" w:space="0" w:color="auto"/>
            <w:left w:val="none" w:sz="0" w:space="0" w:color="auto"/>
            <w:bottom w:val="none" w:sz="0" w:space="0" w:color="auto"/>
            <w:right w:val="none" w:sz="0" w:space="0" w:color="auto"/>
          </w:divBdr>
          <w:divsChild>
            <w:div w:id="18624453">
              <w:marLeft w:val="0"/>
              <w:marRight w:val="0"/>
              <w:marTop w:val="0"/>
              <w:marBottom w:val="0"/>
              <w:divBdr>
                <w:top w:val="none" w:sz="0" w:space="0" w:color="auto"/>
                <w:left w:val="none" w:sz="0" w:space="0" w:color="auto"/>
                <w:bottom w:val="none" w:sz="0" w:space="0" w:color="auto"/>
                <w:right w:val="none" w:sz="0" w:space="0" w:color="auto"/>
              </w:divBdr>
            </w:div>
          </w:divsChild>
        </w:div>
        <w:div w:id="1489590552">
          <w:marLeft w:val="0"/>
          <w:marRight w:val="0"/>
          <w:marTop w:val="0"/>
          <w:marBottom w:val="300"/>
          <w:divBdr>
            <w:top w:val="none" w:sz="0" w:space="0" w:color="auto"/>
            <w:left w:val="none" w:sz="0" w:space="0" w:color="auto"/>
            <w:bottom w:val="none" w:sz="0" w:space="0" w:color="auto"/>
            <w:right w:val="none" w:sz="0" w:space="0" w:color="auto"/>
          </w:divBdr>
          <w:divsChild>
            <w:div w:id="2113864867">
              <w:marLeft w:val="0"/>
              <w:marRight w:val="0"/>
              <w:marTop w:val="0"/>
              <w:marBottom w:val="0"/>
              <w:divBdr>
                <w:top w:val="none" w:sz="0" w:space="0" w:color="auto"/>
                <w:left w:val="none" w:sz="0" w:space="0" w:color="auto"/>
                <w:bottom w:val="none" w:sz="0" w:space="0" w:color="auto"/>
                <w:right w:val="none" w:sz="0" w:space="0" w:color="auto"/>
              </w:divBdr>
            </w:div>
          </w:divsChild>
        </w:div>
        <w:div w:id="515583876">
          <w:blockQuote w:val="1"/>
          <w:marLeft w:val="0"/>
          <w:marRight w:val="0"/>
          <w:marTop w:val="300"/>
          <w:marBottom w:val="300"/>
          <w:divBdr>
            <w:top w:val="none" w:sz="0" w:space="0" w:color="auto"/>
            <w:left w:val="single" w:sz="36" w:space="11" w:color="EEEEEE"/>
            <w:bottom w:val="none" w:sz="0" w:space="0" w:color="auto"/>
            <w:right w:val="none" w:sz="0" w:space="0" w:color="auto"/>
          </w:divBdr>
        </w:div>
        <w:div w:id="1139416310">
          <w:marLeft w:val="0"/>
          <w:marRight w:val="0"/>
          <w:marTop w:val="0"/>
          <w:marBottom w:val="0"/>
          <w:divBdr>
            <w:top w:val="none" w:sz="0" w:space="0" w:color="auto"/>
            <w:left w:val="none" w:sz="0" w:space="0" w:color="auto"/>
            <w:bottom w:val="none" w:sz="0" w:space="0" w:color="auto"/>
            <w:right w:val="none" w:sz="0" w:space="0" w:color="auto"/>
          </w:divBdr>
          <w:divsChild>
            <w:div w:id="49545698">
              <w:marLeft w:val="0"/>
              <w:marRight w:val="0"/>
              <w:marTop w:val="0"/>
              <w:marBottom w:val="0"/>
              <w:divBdr>
                <w:top w:val="none" w:sz="0" w:space="0" w:color="auto"/>
                <w:left w:val="none" w:sz="0" w:space="0" w:color="auto"/>
                <w:bottom w:val="none" w:sz="0" w:space="0" w:color="auto"/>
                <w:right w:val="none" w:sz="0" w:space="0" w:color="auto"/>
              </w:divBdr>
            </w:div>
          </w:divsChild>
        </w:div>
        <w:div w:id="1797601752">
          <w:marLeft w:val="0"/>
          <w:marRight w:val="0"/>
          <w:marTop w:val="0"/>
          <w:marBottom w:val="300"/>
          <w:divBdr>
            <w:top w:val="none" w:sz="0" w:space="0" w:color="auto"/>
            <w:left w:val="none" w:sz="0" w:space="0" w:color="auto"/>
            <w:bottom w:val="none" w:sz="0" w:space="0" w:color="auto"/>
            <w:right w:val="none" w:sz="0" w:space="0" w:color="auto"/>
          </w:divBdr>
          <w:divsChild>
            <w:div w:id="343627114">
              <w:marLeft w:val="0"/>
              <w:marRight w:val="0"/>
              <w:marTop w:val="0"/>
              <w:marBottom w:val="0"/>
              <w:divBdr>
                <w:top w:val="none" w:sz="0" w:space="0" w:color="auto"/>
                <w:left w:val="none" w:sz="0" w:space="0" w:color="auto"/>
                <w:bottom w:val="none" w:sz="0" w:space="0" w:color="auto"/>
                <w:right w:val="none" w:sz="0" w:space="0" w:color="auto"/>
              </w:divBdr>
            </w:div>
          </w:divsChild>
        </w:div>
        <w:div w:id="571428839">
          <w:marLeft w:val="0"/>
          <w:marRight w:val="0"/>
          <w:marTop w:val="0"/>
          <w:marBottom w:val="300"/>
          <w:divBdr>
            <w:top w:val="none" w:sz="0" w:space="0" w:color="auto"/>
            <w:left w:val="none" w:sz="0" w:space="0" w:color="auto"/>
            <w:bottom w:val="none" w:sz="0" w:space="0" w:color="auto"/>
            <w:right w:val="none" w:sz="0" w:space="0" w:color="auto"/>
          </w:divBdr>
          <w:divsChild>
            <w:div w:id="154149885">
              <w:marLeft w:val="0"/>
              <w:marRight w:val="0"/>
              <w:marTop w:val="0"/>
              <w:marBottom w:val="0"/>
              <w:divBdr>
                <w:top w:val="none" w:sz="0" w:space="0" w:color="auto"/>
                <w:left w:val="none" w:sz="0" w:space="0" w:color="auto"/>
                <w:bottom w:val="none" w:sz="0" w:space="0" w:color="auto"/>
                <w:right w:val="none" w:sz="0" w:space="0" w:color="auto"/>
              </w:divBdr>
            </w:div>
          </w:divsChild>
        </w:div>
        <w:div w:id="1953511413">
          <w:marLeft w:val="0"/>
          <w:marRight w:val="0"/>
          <w:marTop w:val="0"/>
          <w:marBottom w:val="300"/>
          <w:divBdr>
            <w:top w:val="none" w:sz="0" w:space="0" w:color="auto"/>
            <w:left w:val="none" w:sz="0" w:space="0" w:color="auto"/>
            <w:bottom w:val="none" w:sz="0" w:space="0" w:color="auto"/>
            <w:right w:val="none" w:sz="0" w:space="0" w:color="auto"/>
          </w:divBdr>
          <w:divsChild>
            <w:div w:id="1632252034">
              <w:marLeft w:val="0"/>
              <w:marRight w:val="0"/>
              <w:marTop w:val="0"/>
              <w:marBottom w:val="0"/>
              <w:divBdr>
                <w:top w:val="none" w:sz="0" w:space="0" w:color="auto"/>
                <w:left w:val="none" w:sz="0" w:space="0" w:color="auto"/>
                <w:bottom w:val="none" w:sz="0" w:space="0" w:color="auto"/>
                <w:right w:val="none" w:sz="0" w:space="0" w:color="auto"/>
              </w:divBdr>
            </w:div>
          </w:divsChild>
        </w:div>
        <w:div w:id="1250769230">
          <w:marLeft w:val="0"/>
          <w:marRight w:val="0"/>
          <w:marTop w:val="0"/>
          <w:marBottom w:val="300"/>
          <w:divBdr>
            <w:top w:val="none" w:sz="0" w:space="0" w:color="auto"/>
            <w:left w:val="none" w:sz="0" w:space="0" w:color="auto"/>
            <w:bottom w:val="none" w:sz="0" w:space="0" w:color="auto"/>
            <w:right w:val="none" w:sz="0" w:space="0" w:color="auto"/>
          </w:divBdr>
          <w:divsChild>
            <w:div w:id="378624775">
              <w:marLeft w:val="0"/>
              <w:marRight w:val="0"/>
              <w:marTop w:val="0"/>
              <w:marBottom w:val="0"/>
              <w:divBdr>
                <w:top w:val="none" w:sz="0" w:space="0" w:color="auto"/>
                <w:left w:val="none" w:sz="0" w:space="0" w:color="auto"/>
                <w:bottom w:val="none" w:sz="0" w:space="0" w:color="auto"/>
                <w:right w:val="none" w:sz="0" w:space="0" w:color="auto"/>
              </w:divBdr>
            </w:div>
          </w:divsChild>
        </w:div>
        <w:div w:id="1044216623">
          <w:marLeft w:val="0"/>
          <w:marRight w:val="0"/>
          <w:marTop w:val="0"/>
          <w:marBottom w:val="300"/>
          <w:divBdr>
            <w:top w:val="none" w:sz="0" w:space="0" w:color="auto"/>
            <w:left w:val="none" w:sz="0" w:space="0" w:color="auto"/>
            <w:bottom w:val="none" w:sz="0" w:space="0" w:color="auto"/>
            <w:right w:val="none" w:sz="0" w:space="0" w:color="auto"/>
          </w:divBdr>
          <w:divsChild>
            <w:div w:id="792410351">
              <w:marLeft w:val="0"/>
              <w:marRight w:val="0"/>
              <w:marTop w:val="0"/>
              <w:marBottom w:val="0"/>
              <w:divBdr>
                <w:top w:val="none" w:sz="0" w:space="0" w:color="auto"/>
                <w:left w:val="none" w:sz="0" w:space="0" w:color="auto"/>
                <w:bottom w:val="none" w:sz="0" w:space="0" w:color="auto"/>
                <w:right w:val="none" w:sz="0" w:space="0" w:color="auto"/>
              </w:divBdr>
            </w:div>
          </w:divsChild>
        </w:div>
        <w:div w:id="242490595">
          <w:marLeft w:val="0"/>
          <w:marRight w:val="0"/>
          <w:marTop w:val="0"/>
          <w:marBottom w:val="300"/>
          <w:divBdr>
            <w:top w:val="none" w:sz="0" w:space="0" w:color="auto"/>
            <w:left w:val="none" w:sz="0" w:space="0" w:color="auto"/>
            <w:bottom w:val="none" w:sz="0" w:space="0" w:color="auto"/>
            <w:right w:val="none" w:sz="0" w:space="0" w:color="auto"/>
          </w:divBdr>
          <w:divsChild>
            <w:div w:id="1720737589">
              <w:marLeft w:val="0"/>
              <w:marRight w:val="0"/>
              <w:marTop w:val="0"/>
              <w:marBottom w:val="0"/>
              <w:divBdr>
                <w:top w:val="none" w:sz="0" w:space="0" w:color="auto"/>
                <w:left w:val="none" w:sz="0" w:space="0" w:color="auto"/>
                <w:bottom w:val="none" w:sz="0" w:space="0" w:color="auto"/>
                <w:right w:val="none" w:sz="0" w:space="0" w:color="auto"/>
              </w:divBdr>
            </w:div>
          </w:divsChild>
        </w:div>
        <w:div w:id="377054179">
          <w:marLeft w:val="0"/>
          <w:marRight w:val="0"/>
          <w:marTop w:val="0"/>
          <w:marBottom w:val="300"/>
          <w:divBdr>
            <w:top w:val="none" w:sz="0" w:space="0" w:color="auto"/>
            <w:left w:val="none" w:sz="0" w:space="0" w:color="auto"/>
            <w:bottom w:val="none" w:sz="0" w:space="0" w:color="auto"/>
            <w:right w:val="none" w:sz="0" w:space="0" w:color="auto"/>
          </w:divBdr>
          <w:divsChild>
            <w:div w:id="466358420">
              <w:marLeft w:val="0"/>
              <w:marRight w:val="0"/>
              <w:marTop w:val="0"/>
              <w:marBottom w:val="0"/>
              <w:divBdr>
                <w:top w:val="none" w:sz="0" w:space="0" w:color="auto"/>
                <w:left w:val="none" w:sz="0" w:space="0" w:color="auto"/>
                <w:bottom w:val="none" w:sz="0" w:space="0" w:color="auto"/>
                <w:right w:val="none" w:sz="0" w:space="0" w:color="auto"/>
              </w:divBdr>
            </w:div>
          </w:divsChild>
        </w:div>
        <w:div w:id="227543620">
          <w:marLeft w:val="0"/>
          <w:marRight w:val="0"/>
          <w:marTop w:val="0"/>
          <w:marBottom w:val="300"/>
          <w:divBdr>
            <w:top w:val="none" w:sz="0" w:space="0" w:color="auto"/>
            <w:left w:val="none" w:sz="0" w:space="0" w:color="auto"/>
            <w:bottom w:val="none" w:sz="0" w:space="0" w:color="auto"/>
            <w:right w:val="none" w:sz="0" w:space="0" w:color="auto"/>
          </w:divBdr>
          <w:divsChild>
            <w:div w:id="1668707937">
              <w:marLeft w:val="0"/>
              <w:marRight w:val="0"/>
              <w:marTop w:val="0"/>
              <w:marBottom w:val="0"/>
              <w:divBdr>
                <w:top w:val="none" w:sz="0" w:space="0" w:color="auto"/>
                <w:left w:val="none" w:sz="0" w:space="0" w:color="auto"/>
                <w:bottom w:val="none" w:sz="0" w:space="0" w:color="auto"/>
                <w:right w:val="none" w:sz="0" w:space="0" w:color="auto"/>
              </w:divBdr>
            </w:div>
          </w:divsChild>
        </w:div>
        <w:div w:id="614871105">
          <w:marLeft w:val="0"/>
          <w:marRight w:val="0"/>
          <w:marTop w:val="0"/>
          <w:marBottom w:val="0"/>
          <w:divBdr>
            <w:top w:val="none" w:sz="0" w:space="0" w:color="auto"/>
            <w:left w:val="none" w:sz="0" w:space="0" w:color="auto"/>
            <w:bottom w:val="none" w:sz="0" w:space="0" w:color="auto"/>
            <w:right w:val="none" w:sz="0" w:space="0" w:color="auto"/>
          </w:divBdr>
        </w:div>
        <w:div w:id="459767480">
          <w:marLeft w:val="0"/>
          <w:marRight w:val="0"/>
          <w:marTop w:val="0"/>
          <w:marBottom w:val="300"/>
          <w:divBdr>
            <w:top w:val="none" w:sz="0" w:space="0" w:color="auto"/>
            <w:left w:val="none" w:sz="0" w:space="0" w:color="auto"/>
            <w:bottom w:val="none" w:sz="0" w:space="0" w:color="auto"/>
            <w:right w:val="none" w:sz="0" w:space="0" w:color="auto"/>
          </w:divBdr>
          <w:divsChild>
            <w:div w:id="1040938830">
              <w:marLeft w:val="0"/>
              <w:marRight w:val="0"/>
              <w:marTop w:val="0"/>
              <w:marBottom w:val="0"/>
              <w:divBdr>
                <w:top w:val="none" w:sz="0" w:space="0" w:color="auto"/>
                <w:left w:val="none" w:sz="0" w:space="0" w:color="auto"/>
                <w:bottom w:val="none" w:sz="0" w:space="0" w:color="auto"/>
                <w:right w:val="none" w:sz="0" w:space="0" w:color="auto"/>
              </w:divBdr>
            </w:div>
          </w:divsChild>
        </w:div>
        <w:div w:id="1350253578">
          <w:marLeft w:val="0"/>
          <w:marRight w:val="0"/>
          <w:marTop w:val="0"/>
          <w:marBottom w:val="0"/>
          <w:divBdr>
            <w:top w:val="none" w:sz="0" w:space="0" w:color="auto"/>
            <w:left w:val="none" w:sz="0" w:space="0" w:color="auto"/>
            <w:bottom w:val="none" w:sz="0" w:space="0" w:color="auto"/>
            <w:right w:val="none" w:sz="0" w:space="0" w:color="auto"/>
          </w:divBdr>
        </w:div>
        <w:div w:id="484705182">
          <w:marLeft w:val="0"/>
          <w:marRight w:val="0"/>
          <w:marTop w:val="0"/>
          <w:marBottom w:val="300"/>
          <w:divBdr>
            <w:top w:val="none" w:sz="0" w:space="0" w:color="auto"/>
            <w:left w:val="none" w:sz="0" w:space="0" w:color="auto"/>
            <w:bottom w:val="none" w:sz="0" w:space="0" w:color="auto"/>
            <w:right w:val="none" w:sz="0" w:space="0" w:color="auto"/>
          </w:divBdr>
          <w:divsChild>
            <w:div w:id="1997830440">
              <w:marLeft w:val="0"/>
              <w:marRight w:val="0"/>
              <w:marTop w:val="0"/>
              <w:marBottom w:val="0"/>
              <w:divBdr>
                <w:top w:val="none" w:sz="0" w:space="0" w:color="auto"/>
                <w:left w:val="none" w:sz="0" w:space="0" w:color="auto"/>
                <w:bottom w:val="none" w:sz="0" w:space="0" w:color="auto"/>
                <w:right w:val="none" w:sz="0" w:space="0" w:color="auto"/>
              </w:divBdr>
            </w:div>
          </w:divsChild>
        </w:div>
        <w:div w:id="1459452799">
          <w:marLeft w:val="0"/>
          <w:marRight w:val="0"/>
          <w:marTop w:val="0"/>
          <w:marBottom w:val="300"/>
          <w:divBdr>
            <w:top w:val="none" w:sz="0" w:space="0" w:color="auto"/>
            <w:left w:val="none" w:sz="0" w:space="0" w:color="auto"/>
            <w:bottom w:val="none" w:sz="0" w:space="0" w:color="auto"/>
            <w:right w:val="none" w:sz="0" w:space="0" w:color="auto"/>
          </w:divBdr>
          <w:divsChild>
            <w:div w:id="252393828">
              <w:marLeft w:val="0"/>
              <w:marRight w:val="0"/>
              <w:marTop w:val="0"/>
              <w:marBottom w:val="0"/>
              <w:divBdr>
                <w:top w:val="none" w:sz="0" w:space="0" w:color="auto"/>
                <w:left w:val="none" w:sz="0" w:space="0" w:color="auto"/>
                <w:bottom w:val="none" w:sz="0" w:space="0" w:color="auto"/>
                <w:right w:val="none" w:sz="0" w:space="0" w:color="auto"/>
              </w:divBdr>
            </w:div>
          </w:divsChild>
        </w:div>
        <w:div w:id="1692994013">
          <w:marLeft w:val="0"/>
          <w:marRight w:val="0"/>
          <w:marTop w:val="0"/>
          <w:marBottom w:val="300"/>
          <w:divBdr>
            <w:top w:val="none" w:sz="0" w:space="0" w:color="auto"/>
            <w:left w:val="none" w:sz="0" w:space="0" w:color="auto"/>
            <w:bottom w:val="none" w:sz="0" w:space="0" w:color="auto"/>
            <w:right w:val="none" w:sz="0" w:space="0" w:color="auto"/>
          </w:divBdr>
          <w:divsChild>
            <w:div w:id="1630471177">
              <w:marLeft w:val="0"/>
              <w:marRight w:val="0"/>
              <w:marTop w:val="0"/>
              <w:marBottom w:val="0"/>
              <w:divBdr>
                <w:top w:val="none" w:sz="0" w:space="0" w:color="auto"/>
                <w:left w:val="none" w:sz="0" w:space="0" w:color="auto"/>
                <w:bottom w:val="none" w:sz="0" w:space="0" w:color="auto"/>
                <w:right w:val="none" w:sz="0" w:space="0" w:color="auto"/>
              </w:divBdr>
            </w:div>
          </w:divsChild>
        </w:div>
        <w:div w:id="1212110630">
          <w:marLeft w:val="0"/>
          <w:marRight w:val="0"/>
          <w:marTop w:val="0"/>
          <w:marBottom w:val="300"/>
          <w:divBdr>
            <w:top w:val="none" w:sz="0" w:space="0" w:color="auto"/>
            <w:left w:val="none" w:sz="0" w:space="0" w:color="auto"/>
            <w:bottom w:val="none" w:sz="0" w:space="0" w:color="auto"/>
            <w:right w:val="none" w:sz="0" w:space="0" w:color="auto"/>
          </w:divBdr>
          <w:divsChild>
            <w:div w:id="1050303423">
              <w:marLeft w:val="0"/>
              <w:marRight w:val="0"/>
              <w:marTop w:val="0"/>
              <w:marBottom w:val="0"/>
              <w:divBdr>
                <w:top w:val="none" w:sz="0" w:space="0" w:color="auto"/>
                <w:left w:val="none" w:sz="0" w:space="0" w:color="auto"/>
                <w:bottom w:val="none" w:sz="0" w:space="0" w:color="auto"/>
                <w:right w:val="none" w:sz="0" w:space="0" w:color="auto"/>
              </w:divBdr>
            </w:div>
          </w:divsChild>
        </w:div>
        <w:div w:id="391075929">
          <w:marLeft w:val="0"/>
          <w:marRight w:val="0"/>
          <w:marTop w:val="0"/>
          <w:marBottom w:val="300"/>
          <w:divBdr>
            <w:top w:val="none" w:sz="0" w:space="0" w:color="auto"/>
            <w:left w:val="none" w:sz="0" w:space="0" w:color="auto"/>
            <w:bottom w:val="none" w:sz="0" w:space="0" w:color="auto"/>
            <w:right w:val="none" w:sz="0" w:space="0" w:color="auto"/>
          </w:divBdr>
          <w:divsChild>
            <w:div w:id="458302337">
              <w:marLeft w:val="0"/>
              <w:marRight w:val="0"/>
              <w:marTop w:val="0"/>
              <w:marBottom w:val="0"/>
              <w:divBdr>
                <w:top w:val="none" w:sz="0" w:space="0" w:color="auto"/>
                <w:left w:val="none" w:sz="0" w:space="0" w:color="auto"/>
                <w:bottom w:val="none" w:sz="0" w:space="0" w:color="auto"/>
                <w:right w:val="none" w:sz="0" w:space="0" w:color="auto"/>
              </w:divBdr>
            </w:div>
          </w:divsChild>
        </w:div>
        <w:div w:id="1187328856">
          <w:marLeft w:val="0"/>
          <w:marRight w:val="0"/>
          <w:marTop w:val="0"/>
          <w:marBottom w:val="300"/>
          <w:divBdr>
            <w:top w:val="none" w:sz="0" w:space="0" w:color="auto"/>
            <w:left w:val="none" w:sz="0" w:space="0" w:color="auto"/>
            <w:bottom w:val="none" w:sz="0" w:space="0" w:color="auto"/>
            <w:right w:val="none" w:sz="0" w:space="0" w:color="auto"/>
          </w:divBdr>
          <w:divsChild>
            <w:div w:id="790168218">
              <w:marLeft w:val="0"/>
              <w:marRight w:val="0"/>
              <w:marTop w:val="0"/>
              <w:marBottom w:val="0"/>
              <w:divBdr>
                <w:top w:val="none" w:sz="0" w:space="0" w:color="auto"/>
                <w:left w:val="none" w:sz="0" w:space="0" w:color="auto"/>
                <w:bottom w:val="none" w:sz="0" w:space="0" w:color="auto"/>
                <w:right w:val="none" w:sz="0" w:space="0" w:color="auto"/>
              </w:divBdr>
            </w:div>
          </w:divsChild>
        </w:div>
        <w:div w:id="229272374">
          <w:marLeft w:val="0"/>
          <w:marRight w:val="0"/>
          <w:marTop w:val="0"/>
          <w:marBottom w:val="300"/>
          <w:divBdr>
            <w:top w:val="none" w:sz="0" w:space="0" w:color="auto"/>
            <w:left w:val="none" w:sz="0" w:space="0" w:color="auto"/>
            <w:bottom w:val="none" w:sz="0" w:space="0" w:color="auto"/>
            <w:right w:val="none" w:sz="0" w:space="0" w:color="auto"/>
          </w:divBdr>
          <w:divsChild>
            <w:div w:id="1460610841">
              <w:marLeft w:val="0"/>
              <w:marRight w:val="0"/>
              <w:marTop w:val="0"/>
              <w:marBottom w:val="0"/>
              <w:divBdr>
                <w:top w:val="none" w:sz="0" w:space="0" w:color="auto"/>
                <w:left w:val="none" w:sz="0" w:space="0" w:color="auto"/>
                <w:bottom w:val="none" w:sz="0" w:space="0" w:color="auto"/>
                <w:right w:val="none" w:sz="0" w:space="0" w:color="auto"/>
              </w:divBdr>
            </w:div>
          </w:divsChild>
        </w:div>
        <w:div w:id="2045447391">
          <w:marLeft w:val="0"/>
          <w:marRight w:val="0"/>
          <w:marTop w:val="0"/>
          <w:marBottom w:val="300"/>
          <w:divBdr>
            <w:top w:val="none" w:sz="0" w:space="0" w:color="auto"/>
            <w:left w:val="none" w:sz="0" w:space="0" w:color="auto"/>
            <w:bottom w:val="none" w:sz="0" w:space="0" w:color="auto"/>
            <w:right w:val="none" w:sz="0" w:space="0" w:color="auto"/>
          </w:divBdr>
          <w:divsChild>
            <w:div w:id="1285624129">
              <w:marLeft w:val="0"/>
              <w:marRight w:val="0"/>
              <w:marTop w:val="0"/>
              <w:marBottom w:val="0"/>
              <w:divBdr>
                <w:top w:val="none" w:sz="0" w:space="0" w:color="auto"/>
                <w:left w:val="none" w:sz="0" w:space="0" w:color="auto"/>
                <w:bottom w:val="none" w:sz="0" w:space="0" w:color="auto"/>
                <w:right w:val="none" w:sz="0" w:space="0" w:color="auto"/>
              </w:divBdr>
            </w:div>
          </w:divsChild>
        </w:div>
        <w:div w:id="28533181">
          <w:marLeft w:val="0"/>
          <w:marRight w:val="0"/>
          <w:marTop w:val="0"/>
          <w:marBottom w:val="300"/>
          <w:divBdr>
            <w:top w:val="none" w:sz="0" w:space="0" w:color="auto"/>
            <w:left w:val="none" w:sz="0" w:space="0" w:color="auto"/>
            <w:bottom w:val="none" w:sz="0" w:space="0" w:color="auto"/>
            <w:right w:val="none" w:sz="0" w:space="0" w:color="auto"/>
          </w:divBdr>
          <w:divsChild>
            <w:div w:id="359626500">
              <w:marLeft w:val="0"/>
              <w:marRight w:val="0"/>
              <w:marTop w:val="0"/>
              <w:marBottom w:val="0"/>
              <w:divBdr>
                <w:top w:val="none" w:sz="0" w:space="0" w:color="auto"/>
                <w:left w:val="none" w:sz="0" w:space="0" w:color="auto"/>
                <w:bottom w:val="none" w:sz="0" w:space="0" w:color="auto"/>
                <w:right w:val="none" w:sz="0" w:space="0" w:color="auto"/>
              </w:divBdr>
            </w:div>
          </w:divsChild>
        </w:div>
        <w:div w:id="203713081">
          <w:marLeft w:val="0"/>
          <w:marRight w:val="0"/>
          <w:marTop w:val="0"/>
          <w:marBottom w:val="300"/>
          <w:divBdr>
            <w:top w:val="none" w:sz="0" w:space="0" w:color="auto"/>
            <w:left w:val="none" w:sz="0" w:space="0" w:color="auto"/>
            <w:bottom w:val="none" w:sz="0" w:space="0" w:color="auto"/>
            <w:right w:val="none" w:sz="0" w:space="0" w:color="auto"/>
          </w:divBdr>
          <w:divsChild>
            <w:div w:id="1258520228">
              <w:marLeft w:val="0"/>
              <w:marRight w:val="0"/>
              <w:marTop w:val="0"/>
              <w:marBottom w:val="0"/>
              <w:divBdr>
                <w:top w:val="none" w:sz="0" w:space="0" w:color="auto"/>
                <w:left w:val="none" w:sz="0" w:space="0" w:color="auto"/>
                <w:bottom w:val="none" w:sz="0" w:space="0" w:color="auto"/>
                <w:right w:val="none" w:sz="0" w:space="0" w:color="auto"/>
              </w:divBdr>
            </w:div>
          </w:divsChild>
        </w:div>
        <w:div w:id="643388393">
          <w:blockQuote w:val="1"/>
          <w:marLeft w:val="0"/>
          <w:marRight w:val="0"/>
          <w:marTop w:val="300"/>
          <w:marBottom w:val="300"/>
          <w:divBdr>
            <w:top w:val="none" w:sz="0" w:space="0" w:color="auto"/>
            <w:left w:val="single" w:sz="36" w:space="11" w:color="EEEEEE"/>
            <w:bottom w:val="none" w:sz="0" w:space="0" w:color="auto"/>
            <w:right w:val="none" w:sz="0" w:space="0" w:color="auto"/>
          </w:divBdr>
        </w:div>
        <w:div w:id="594099493">
          <w:marLeft w:val="0"/>
          <w:marRight w:val="0"/>
          <w:marTop w:val="0"/>
          <w:marBottom w:val="300"/>
          <w:divBdr>
            <w:top w:val="none" w:sz="0" w:space="0" w:color="auto"/>
            <w:left w:val="none" w:sz="0" w:space="0" w:color="auto"/>
            <w:bottom w:val="none" w:sz="0" w:space="0" w:color="auto"/>
            <w:right w:val="none" w:sz="0" w:space="0" w:color="auto"/>
          </w:divBdr>
          <w:divsChild>
            <w:div w:id="1417557650">
              <w:marLeft w:val="0"/>
              <w:marRight w:val="0"/>
              <w:marTop w:val="0"/>
              <w:marBottom w:val="0"/>
              <w:divBdr>
                <w:top w:val="none" w:sz="0" w:space="0" w:color="auto"/>
                <w:left w:val="none" w:sz="0" w:space="0" w:color="auto"/>
                <w:bottom w:val="none" w:sz="0" w:space="0" w:color="auto"/>
                <w:right w:val="none" w:sz="0" w:space="0" w:color="auto"/>
              </w:divBdr>
            </w:div>
          </w:divsChild>
        </w:div>
        <w:div w:id="352264614">
          <w:marLeft w:val="0"/>
          <w:marRight w:val="0"/>
          <w:marTop w:val="0"/>
          <w:marBottom w:val="300"/>
          <w:divBdr>
            <w:top w:val="none" w:sz="0" w:space="0" w:color="auto"/>
            <w:left w:val="none" w:sz="0" w:space="0" w:color="auto"/>
            <w:bottom w:val="none" w:sz="0" w:space="0" w:color="auto"/>
            <w:right w:val="none" w:sz="0" w:space="0" w:color="auto"/>
          </w:divBdr>
          <w:divsChild>
            <w:div w:id="1269772846">
              <w:marLeft w:val="0"/>
              <w:marRight w:val="0"/>
              <w:marTop w:val="0"/>
              <w:marBottom w:val="0"/>
              <w:divBdr>
                <w:top w:val="none" w:sz="0" w:space="0" w:color="auto"/>
                <w:left w:val="none" w:sz="0" w:space="0" w:color="auto"/>
                <w:bottom w:val="none" w:sz="0" w:space="0" w:color="auto"/>
                <w:right w:val="none" w:sz="0" w:space="0" w:color="auto"/>
              </w:divBdr>
            </w:div>
          </w:divsChild>
        </w:div>
        <w:div w:id="1085883315">
          <w:marLeft w:val="0"/>
          <w:marRight w:val="0"/>
          <w:marTop w:val="0"/>
          <w:marBottom w:val="300"/>
          <w:divBdr>
            <w:top w:val="none" w:sz="0" w:space="0" w:color="auto"/>
            <w:left w:val="none" w:sz="0" w:space="0" w:color="auto"/>
            <w:bottom w:val="none" w:sz="0" w:space="0" w:color="auto"/>
            <w:right w:val="none" w:sz="0" w:space="0" w:color="auto"/>
          </w:divBdr>
          <w:divsChild>
            <w:div w:id="1507749701">
              <w:marLeft w:val="0"/>
              <w:marRight w:val="0"/>
              <w:marTop w:val="0"/>
              <w:marBottom w:val="0"/>
              <w:divBdr>
                <w:top w:val="none" w:sz="0" w:space="0" w:color="auto"/>
                <w:left w:val="none" w:sz="0" w:space="0" w:color="auto"/>
                <w:bottom w:val="none" w:sz="0" w:space="0" w:color="auto"/>
                <w:right w:val="none" w:sz="0" w:space="0" w:color="auto"/>
              </w:divBdr>
            </w:div>
          </w:divsChild>
        </w:div>
        <w:div w:id="1581020190">
          <w:marLeft w:val="0"/>
          <w:marRight w:val="0"/>
          <w:marTop w:val="0"/>
          <w:marBottom w:val="300"/>
          <w:divBdr>
            <w:top w:val="none" w:sz="0" w:space="0" w:color="auto"/>
            <w:left w:val="none" w:sz="0" w:space="0" w:color="auto"/>
            <w:bottom w:val="none" w:sz="0" w:space="0" w:color="auto"/>
            <w:right w:val="none" w:sz="0" w:space="0" w:color="auto"/>
          </w:divBdr>
          <w:divsChild>
            <w:div w:id="1013123">
              <w:marLeft w:val="0"/>
              <w:marRight w:val="0"/>
              <w:marTop w:val="0"/>
              <w:marBottom w:val="0"/>
              <w:divBdr>
                <w:top w:val="none" w:sz="0" w:space="0" w:color="auto"/>
                <w:left w:val="none" w:sz="0" w:space="0" w:color="auto"/>
                <w:bottom w:val="none" w:sz="0" w:space="0" w:color="auto"/>
                <w:right w:val="none" w:sz="0" w:space="0" w:color="auto"/>
              </w:divBdr>
            </w:div>
          </w:divsChild>
        </w:div>
        <w:div w:id="1483427017">
          <w:marLeft w:val="0"/>
          <w:marRight w:val="0"/>
          <w:marTop w:val="0"/>
          <w:marBottom w:val="0"/>
          <w:divBdr>
            <w:top w:val="none" w:sz="0" w:space="0" w:color="auto"/>
            <w:left w:val="none" w:sz="0" w:space="0" w:color="auto"/>
            <w:bottom w:val="none" w:sz="0" w:space="0" w:color="auto"/>
            <w:right w:val="none" w:sz="0" w:space="0" w:color="auto"/>
          </w:divBdr>
        </w:div>
        <w:div w:id="1408726283">
          <w:marLeft w:val="0"/>
          <w:marRight w:val="0"/>
          <w:marTop w:val="0"/>
          <w:marBottom w:val="0"/>
          <w:divBdr>
            <w:top w:val="none" w:sz="0" w:space="0" w:color="auto"/>
            <w:left w:val="none" w:sz="0" w:space="0" w:color="auto"/>
            <w:bottom w:val="none" w:sz="0" w:space="0" w:color="auto"/>
            <w:right w:val="none" w:sz="0" w:space="0" w:color="auto"/>
          </w:divBdr>
        </w:div>
        <w:div w:id="763067955">
          <w:marLeft w:val="0"/>
          <w:marRight w:val="0"/>
          <w:marTop w:val="0"/>
          <w:marBottom w:val="300"/>
          <w:divBdr>
            <w:top w:val="none" w:sz="0" w:space="0" w:color="auto"/>
            <w:left w:val="none" w:sz="0" w:space="0" w:color="auto"/>
            <w:bottom w:val="none" w:sz="0" w:space="0" w:color="auto"/>
            <w:right w:val="none" w:sz="0" w:space="0" w:color="auto"/>
          </w:divBdr>
          <w:divsChild>
            <w:div w:id="1380277095">
              <w:marLeft w:val="0"/>
              <w:marRight w:val="0"/>
              <w:marTop w:val="0"/>
              <w:marBottom w:val="0"/>
              <w:divBdr>
                <w:top w:val="none" w:sz="0" w:space="0" w:color="auto"/>
                <w:left w:val="none" w:sz="0" w:space="0" w:color="auto"/>
                <w:bottom w:val="none" w:sz="0" w:space="0" w:color="auto"/>
                <w:right w:val="none" w:sz="0" w:space="0" w:color="auto"/>
              </w:divBdr>
            </w:div>
          </w:divsChild>
        </w:div>
        <w:div w:id="1638409993">
          <w:marLeft w:val="0"/>
          <w:marRight w:val="0"/>
          <w:marTop w:val="0"/>
          <w:marBottom w:val="300"/>
          <w:divBdr>
            <w:top w:val="none" w:sz="0" w:space="0" w:color="auto"/>
            <w:left w:val="none" w:sz="0" w:space="0" w:color="auto"/>
            <w:bottom w:val="none" w:sz="0" w:space="0" w:color="auto"/>
            <w:right w:val="none" w:sz="0" w:space="0" w:color="auto"/>
          </w:divBdr>
          <w:divsChild>
            <w:div w:id="377317796">
              <w:marLeft w:val="0"/>
              <w:marRight w:val="0"/>
              <w:marTop w:val="0"/>
              <w:marBottom w:val="0"/>
              <w:divBdr>
                <w:top w:val="none" w:sz="0" w:space="0" w:color="auto"/>
                <w:left w:val="none" w:sz="0" w:space="0" w:color="auto"/>
                <w:bottom w:val="none" w:sz="0" w:space="0" w:color="auto"/>
                <w:right w:val="none" w:sz="0" w:space="0" w:color="auto"/>
              </w:divBdr>
            </w:div>
          </w:divsChild>
        </w:div>
        <w:div w:id="36780981">
          <w:marLeft w:val="0"/>
          <w:marRight w:val="0"/>
          <w:marTop w:val="0"/>
          <w:marBottom w:val="300"/>
          <w:divBdr>
            <w:top w:val="none" w:sz="0" w:space="0" w:color="auto"/>
            <w:left w:val="none" w:sz="0" w:space="0" w:color="auto"/>
            <w:bottom w:val="none" w:sz="0" w:space="0" w:color="auto"/>
            <w:right w:val="none" w:sz="0" w:space="0" w:color="auto"/>
          </w:divBdr>
          <w:divsChild>
            <w:div w:id="468280477">
              <w:marLeft w:val="0"/>
              <w:marRight w:val="0"/>
              <w:marTop w:val="0"/>
              <w:marBottom w:val="0"/>
              <w:divBdr>
                <w:top w:val="none" w:sz="0" w:space="0" w:color="auto"/>
                <w:left w:val="none" w:sz="0" w:space="0" w:color="auto"/>
                <w:bottom w:val="none" w:sz="0" w:space="0" w:color="auto"/>
                <w:right w:val="none" w:sz="0" w:space="0" w:color="auto"/>
              </w:divBdr>
            </w:div>
          </w:divsChild>
        </w:div>
        <w:div w:id="83185813">
          <w:marLeft w:val="0"/>
          <w:marRight w:val="0"/>
          <w:marTop w:val="0"/>
          <w:marBottom w:val="300"/>
          <w:divBdr>
            <w:top w:val="none" w:sz="0" w:space="0" w:color="auto"/>
            <w:left w:val="none" w:sz="0" w:space="0" w:color="auto"/>
            <w:bottom w:val="none" w:sz="0" w:space="0" w:color="auto"/>
            <w:right w:val="none" w:sz="0" w:space="0" w:color="auto"/>
          </w:divBdr>
          <w:divsChild>
            <w:div w:id="997348248">
              <w:marLeft w:val="0"/>
              <w:marRight w:val="0"/>
              <w:marTop w:val="0"/>
              <w:marBottom w:val="0"/>
              <w:divBdr>
                <w:top w:val="none" w:sz="0" w:space="0" w:color="auto"/>
                <w:left w:val="none" w:sz="0" w:space="0" w:color="auto"/>
                <w:bottom w:val="none" w:sz="0" w:space="0" w:color="auto"/>
                <w:right w:val="none" w:sz="0" w:space="0" w:color="auto"/>
              </w:divBdr>
            </w:div>
          </w:divsChild>
        </w:div>
        <w:div w:id="1723745090">
          <w:marLeft w:val="0"/>
          <w:marRight w:val="0"/>
          <w:marTop w:val="0"/>
          <w:marBottom w:val="300"/>
          <w:divBdr>
            <w:top w:val="none" w:sz="0" w:space="0" w:color="auto"/>
            <w:left w:val="none" w:sz="0" w:space="0" w:color="auto"/>
            <w:bottom w:val="none" w:sz="0" w:space="0" w:color="auto"/>
            <w:right w:val="none" w:sz="0" w:space="0" w:color="auto"/>
          </w:divBdr>
          <w:divsChild>
            <w:div w:id="1900746589">
              <w:marLeft w:val="0"/>
              <w:marRight w:val="0"/>
              <w:marTop w:val="0"/>
              <w:marBottom w:val="0"/>
              <w:divBdr>
                <w:top w:val="none" w:sz="0" w:space="0" w:color="auto"/>
                <w:left w:val="none" w:sz="0" w:space="0" w:color="auto"/>
                <w:bottom w:val="none" w:sz="0" w:space="0" w:color="auto"/>
                <w:right w:val="none" w:sz="0" w:space="0" w:color="auto"/>
              </w:divBdr>
            </w:div>
          </w:divsChild>
        </w:div>
        <w:div w:id="1907373742">
          <w:marLeft w:val="0"/>
          <w:marRight w:val="0"/>
          <w:marTop w:val="0"/>
          <w:marBottom w:val="300"/>
          <w:divBdr>
            <w:top w:val="none" w:sz="0" w:space="0" w:color="auto"/>
            <w:left w:val="none" w:sz="0" w:space="0" w:color="auto"/>
            <w:bottom w:val="none" w:sz="0" w:space="0" w:color="auto"/>
            <w:right w:val="none" w:sz="0" w:space="0" w:color="auto"/>
          </w:divBdr>
          <w:divsChild>
            <w:div w:id="1564871417">
              <w:marLeft w:val="0"/>
              <w:marRight w:val="0"/>
              <w:marTop w:val="0"/>
              <w:marBottom w:val="0"/>
              <w:divBdr>
                <w:top w:val="none" w:sz="0" w:space="0" w:color="auto"/>
                <w:left w:val="none" w:sz="0" w:space="0" w:color="auto"/>
                <w:bottom w:val="none" w:sz="0" w:space="0" w:color="auto"/>
                <w:right w:val="none" w:sz="0" w:space="0" w:color="auto"/>
              </w:divBdr>
            </w:div>
          </w:divsChild>
        </w:div>
        <w:div w:id="599216482">
          <w:marLeft w:val="0"/>
          <w:marRight w:val="0"/>
          <w:marTop w:val="0"/>
          <w:marBottom w:val="300"/>
          <w:divBdr>
            <w:top w:val="none" w:sz="0" w:space="0" w:color="auto"/>
            <w:left w:val="none" w:sz="0" w:space="0" w:color="auto"/>
            <w:bottom w:val="none" w:sz="0" w:space="0" w:color="auto"/>
            <w:right w:val="none" w:sz="0" w:space="0" w:color="auto"/>
          </w:divBdr>
          <w:divsChild>
            <w:div w:id="476917971">
              <w:marLeft w:val="0"/>
              <w:marRight w:val="0"/>
              <w:marTop w:val="0"/>
              <w:marBottom w:val="0"/>
              <w:divBdr>
                <w:top w:val="none" w:sz="0" w:space="0" w:color="auto"/>
                <w:left w:val="none" w:sz="0" w:space="0" w:color="auto"/>
                <w:bottom w:val="none" w:sz="0" w:space="0" w:color="auto"/>
                <w:right w:val="none" w:sz="0" w:space="0" w:color="auto"/>
              </w:divBdr>
            </w:div>
          </w:divsChild>
        </w:div>
        <w:div w:id="463470628">
          <w:marLeft w:val="0"/>
          <w:marRight w:val="0"/>
          <w:marTop w:val="0"/>
          <w:marBottom w:val="300"/>
          <w:divBdr>
            <w:top w:val="none" w:sz="0" w:space="0" w:color="auto"/>
            <w:left w:val="none" w:sz="0" w:space="0" w:color="auto"/>
            <w:bottom w:val="none" w:sz="0" w:space="0" w:color="auto"/>
            <w:right w:val="none" w:sz="0" w:space="0" w:color="auto"/>
          </w:divBdr>
          <w:divsChild>
            <w:div w:id="24404342">
              <w:marLeft w:val="0"/>
              <w:marRight w:val="0"/>
              <w:marTop w:val="0"/>
              <w:marBottom w:val="0"/>
              <w:divBdr>
                <w:top w:val="none" w:sz="0" w:space="0" w:color="auto"/>
                <w:left w:val="none" w:sz="0" w:space="0" w:color="auto"/>
                <w:bottom w:val="none" w:sz="0" w:space="0" w:color="auto"/>
                <w:right w:val="none" w:sz="0" w:space="0" w:color="auto"/>
              </w:divBdr>
            </w:div>
          </w:divsChild>
        </w:div>
        <w:div w:id="1648244946">
          <w:marLeft w:val="0"/>
          <w:marRight w:val="0"/>
          <w:marTop w:val="0"/>
          <w:marBottom w:val="300"/>
          <w:divBdr>
            <w:top w:val="none" w:sz="0" w:space="0" w:color="auto"/>
            <w:left w:val="none" w:sz="0" w:space="0" w:color="auto"/>
            <w:bottom w:val="none" w:sz="0" w:space="0" w:color="auto"/>
            <w:right w:val="none" w:sz="0" w:space="0" w:color="auto"/>
          </w:divBdr>
          <w:divsChild>
            <w:div w:id="1601527167">
              <w:marLeft w:val="0"/>
              <w:marRight w:val="0"/>
              <w:marTop w:val="0"/>
              <w:marBottom w:val="0"/>
              <w:divBdr>
                <w:top w:val="none" w:sz="0" w:space="0" w:color="auto"/>
                <w:left w:val="none" w:sz="0" w:space="0" w:color="auto"/>
                <w:bottom w:val="none" w:sz="0" w:space="0" w:color="auto"/>
                <w:right w:val="none" w:sz="0" w:space="0" w:color="auto"/>
              </w:divBdr>
            </w:div>
          </w:divsChild>
        </w:div>
        <w:div w:id="366226252">
          <w:marLeft w:val="0"/>
          <w:marRight w:val="0"/>
          <w:marTop w:val="0"/>
          <w:marBottom w:val="300"/>
          <w:divBdr>
            <w:top w:val="none" w:sz="0" w:space="0" w:color="auto"/>
            <w:left w:val="none" w:sz="0" w:space="0" w:color="auto"/>
            <w:bottom w:val="none" w:sz="0" w:space="0" w:color="auto"/>
            <w:right w:val="none" w:sz="0" w:space="0" w:color="auto"/>
          </w:divBdr>
          <w:divsChild>
            <w:div w:id="460418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hyperlink" Target="https://flukeout.github.io/" TargetMode="External"/><Relationship Id="rId3" Type="http://schemas.openxmlformats.org/officeDocument/2006/relationships/settings" Target="settings.xml"/><Relationship Id="rId21" Type="http://schemas.openxmlformats.org/officeDocument/2006/relationships/image" Target="media/image12.png"/><Relationship Id="rId34" Type="http://schemas.openxmlformats.org/officeDocument/2006/relationships/theme" Target="theme/theme1.xml"/><Relationship Id="rId7" Type="http://schemas.openxmlformats.org/officeDocument/2006/relationships/hyperlink" Target="http://pragmatictestlabs.com/2020/01/28/mastering-xpath-for-selenium-test-automation-engineers/" TargetMode="Externa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19.png"/><Relationship Id="rId1" Type="http://schemas.openxmlformats.org/officeDocument/2006/relationships/numbering" Target="numbering.xml"/><Relationship Id="rId6" Type="http://schemas.openxmlformats.org/officeDocument/2006/relationships/hyperlink" Target="https://www.selenium.dev/selenium/docs/api/java/index.html?org/openqa/selenium/support/locators/RelativeLocator.RelativeBy.html" TargetMode="Externa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hyperlink" Target="https://www.browserstack.com/guide/css-selectors-cheat-sheet" TargetMode="External"/><Relationship Id="rId5" Type="http://schemas.openxmlformats.org/officeDocument/2006/relationships/hyperlink" Target="https://selenium.dev/selenium/docs/api/java/org/openqa/selenium/By.html" TargetMode="Externa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8.gif"/><Relationship Id="rId10" Type="http://schemas.openxmlformats.org/officeDocument/2006/relationships/hyperlink" Target="https://hrm.pragmatictestlabs.com/" TargetMode="External"/><Relationship Id="rId19" Type="http://schemas.openxmlformats.org/officeDocument/2006/relationships/image" Target="media/image10.png"/><Relationship Id="rId31" Type="http://schemas.openxmlformats.org/officeDocument/2006/relationships/hyperlink" Target="http://pragmatictestlabs.com/2021/01/05/mastering-css-for-selenium-test-automation-2/" TargetMode="External"/><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7.gif"/><Relationship Id="rId30" Type="http://schemas.openxmlformats.org/officeDocument/2006/relationships/image" Target="media/image20.gif"/><Relationship Id="rId8" Type="http://schemas.openxmlformats.org/officeDocument/2006/relationships/hyperlink" Target="https://developer.mozilla.org/en-US/docs/Web/CSS/CSS_Selector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4010</TotalTime>
  <Pages>12</Pages>
  <Words>3022</Words>
  <Characters>17226</Characters>
  <Application>Microsoft Office Word</Application>
  <DocSecurity>0</DocSecurity>
  <Lines>143</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20208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Siva Siva</dc:creator>
  <cp:keywords/>
  <dc:description/>
  <cp:lastModifiedBy>Siva Siva</cp:lastModifiedBy>
  <cp:revision>52</cp:revision>
  <dcterms:created xsi:type="dcterms:W3CDTF">2022-06-18T01:17:00Z</dcterms:created>
  <dcterms:modified xsi:type="dcterms:W3CDTF">2023-03-28T14:12:00Z</dcterms:modified>
</cp:coreProperties>
</file>